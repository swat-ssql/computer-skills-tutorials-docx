
<file path=[Content_Types].xml><?xml version="1.0" encoding="utf-8"?>
<Types xmlns="http://schemas.openxmlformats.org/package/2006/content-types">
  <Default Extension="bin" ContentType="application/vnd.openxmlformats-officedocument.oleObject"/>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20C485" w14:textId="726E57E2" w:rsidR="00734FB3" w:rsidRPr="008654C4" w:rsidRDefault="006F2D30">
      <w:pPr>
        <w:pStyle w:val="Title"/>
        <w:rPr>
          <w:color w:val="auto"/>
        </w:rPr>
      </w:pPr>
      <w:r>
        <w:rPr>
          <w:color w:val="auto"/>
        </w:rPr>
        <w:t xml:space="preserve">SSQL </w:t>
      </w:r>
      <w:r w:rsidRPr="008654C4">
        <w:rPr>
          <w:color w:val="auto"/>
        </w:rPr>
        <w:t>Computer Skills Tutorials</w:t>
      </w:r>
    </w:p>
    <w:sdt>
      <w:sdtPr>
        <w:rPr>
          <w:rFonts w:asciiTheme="minorHAnsi" w:eastAsiaTheme="minorHAnsi" w:hAnsiTheme="minorHAnsi" w:cstheme="minorBidi"/>
          <w:color w:val="auto"/>
          <w:sz w:val="24"/>
          <w:szCs w:val="24"/>
        </w:rPr>
        <w:id w:val="-1285110292"/>
        <w:docPartObj>
          <w:docPartGallery w:val="Table of Contents"/>
          <w:docPartUnique/>
        </w:docPartObj>
      </w:sdtPr>
      <w:sdtContent>
        <w:p w14:paraId="55CE7DA1" w14:textId="77777777" w:rsidR="00734FB3" w:rsidRPr="008654C4" w:rsidRDefault="00000000" w:rsidP="008654C4">
          <w:pPr>
            <w:pStyle w:val="TOCHeading"/>
            <w:rPr>
              <w:color w:val="auto"/>
            </w:rPr>
          </w:pPr>
          <w:r w:rsidRPr="008654C4">
            <w:rPr>
              <w:color w:val="auto"/>
            </w:rPr>
            <w:t>Table of contents</w:t>
          </w:r>
        </w:p>
        <w:p w14:paraId="7EC00762" w14:textId="210D150E" w:rsidR="00C55EBA" w:rsidRDefault="005076E1">
          <w:pPr>
            <w:pStyle w:val="TOC1"/>
            <w:tabs>
              <w:tab w:val="right" w:leader="dot" w:pos="9350"/>
            </w:tabs>
            <w:rPr>
              <w:rFonts w:eastAsiaTheme="minorEastAsia"/>
              <w:noProof/>
              <w:kern w:val="2"/>
              <w14:ligatures w14:val="standardContextual"/>
            </w:rPr>
          </w:pPr>
          <w:r>
            <w:fldChar w:fldCharType="begin"/>
          </w:r>
          <w:r>
            <w:instrText xml:space="preserve"> TOC \o "1-1" \h \z \u </w:instrText>
          </w:r>
          <w:r>
            <w:fldChar w:fldCharType="separate"/>
          </w:r>
          <w:hyperlink w:anchor="_Toc203242840" w:history="1">
            <w:r w:rsidR="00C55EBA" w:rsidRPr="007C12A3">
              <w:rPr>
                <w:rStyle w:val="Hyperlink"/>
                <w:noProof/>
              </w:rPr>
              <w:t>Introduction</w:t>
            </w:r>
            <w:r w:rsidR="00C55EBA">
              <w:rPr>
                <w:noProof/>
                <w:webHidden/>
              </w:rPr>
              <w:tab/>
            </w:r>
            <w:r w:rsidR="00C55EBA">
              <w:rPr>
                <w:noProof/>
                <w:webHidden/>
              </w:rPr>
              <w:fldChar w:fldCharType="begin"/>
            </w:r>
            <w:r w:rsidR="00C55EBA">
              <w:rPr>
                <w:noProof/>
                <w:webHidden/>
              </w:rPr>
              <w:instrText xml:space="preserve"> PAGEREF _Toc203242840 \h </w:instrText>
            </w:r>
            <w:r w:rsidR="00C55EBA">
              <w:rPr>
                <w:noProof/>
                <w:webHidden/>
              </w:rPr>
            </w:r>
            <w:r w:rsidR="00C55EBA">
              <w:rPr>
                <w:noProof/>
                <w:webHidden/>
              </w:rPr>
              <w:fldChar w:fldCharType="separate"/>
            </w:r>
            <w:r w:rsidR="000B0358">
              <w:rPr>
                <w:noProof/>
                <w:webHidden/>
              </w:rPr>
              <w:t>2</w:t>
            </w:r>
            <w:r w:rsidR="00C55EBA">
              <w:rPr>
                <w:noProof/>
                <w:webHidden/>
              </w:rPr>
              <w:fldChar w:fldCharType="end"/>
            </w:r>
          </w:hyperlink>
        </w:p>
        <w:p w14:paraId="27E8405A" w14:textId="6A2EEC5C" w:rsidR="00C55EBA" w:rsidRDefault="00C55EBA">
          <w:pPr>
            <w:pStyle w:val="TOC1"/>
            <w:tabs>
              <w:tab w:val="right" w:leader="dot" w:pos="9350"/>
            </w:tabs>
            <w:rPr>
              <w:rFonts w:eastAsiaTheme="minorEastAsia"/>
              <w:noProof/>
              <w:kern w:val="2"/>
              <w14:ligatures w14:val="standardContextual"/>
            </w:rPr>
          </w:pPr>
          <w:hyperlink w:anchor="_Toc203242841" w:history="1">
            <w:r w:rsidRPr="007C12A3">
              <w:rPr>
                <w:rStyle w:val="Hyperlink"/>
                <w:noProof/>
              </w:rPr>
              <w:t>1. Environment Setup</w:t>
            </w:r>
            <w:r>
              <w:rPr>
                <w:noProof/>
                <w:webHidden/>
              </w:rPr>
              <w:tab/>
            </w:r>
            <w:r>
              <w:rPr>
                <w:noProof/>
                <w:webHidden/>
              </w:rPr>
              <w:fldChar w:fldCharType="begin"/>
            </w:r>
            <w:r>
              <w:rPr>
                <w:noProof/>
                <w:webHidden/>
              </w:rPr>
              <w:instrText xml:space="preserve"> PAGEREF _Toc203242841 \h </w:instrText>
            </w:r>
            <w:r>
              <w:rPr>
                <w:noProof/>
                <w:webHidden/>
              </w:rPr>
            </w:r>
            <w:r>
              <w:rPr>
                <w:noProof/>
                <w:webHidden/>
              </w:rPr>
              <w:fldChar w:fldCharType="separate"/>
            </w:r>
            <w:r w:rsidR="000B0358">
              <w:rPr>
                <w:noProof/>
                <w:webHidden/>
              </w:rPr>
              <w:t>3</w:t>
            </w:r>
            <w:r>
              <w:rPr>
                <w:noProof/>
                <w:webHidden/>
              </w:rPr>
              <w:fldChar w:fldCharType="end"/>
            </w:r>
          </w:hyperlink>
        </w:p>
        <w:p w14:paraId="13F97904" w14:textId="0205FC9D" w:rsidR="00C55EBA" w:rsidRDefault="00C55EBA">
          <w:pPr>
            <w:pStyle w:val="TOC1"/>
            <w:tabs>
              <w:tab w:val="right" w:leader="dot" w:pos="9350"/>
            </w:tabs>
            <w:rPr>
              <w:rFonts w:eastAsiaTheme="minorEastAsia"/>
              <w:noProof/>
              <w:kern w:val="2"/>
              <w14:ligatures w14:val="standardContextual"/>
            </w:rPr>
          </w:pPr>
          <w:hyperlink w:anchor="_Toc203242842" w:history="1">
            <w:r w:rsidRPr="007C12A3">
              <w:rPr>
                <w:rStyle w:val="Hyperlink"/>
                <w:noProof/>
              </w:rPr>
              <w:t>2. Organization within a Document</w:t>
            </w:r>
            <w:r>
              <w:rPr>
                <w:noProof/>
                <w:webHidden/>
              </w:rPr>
              <w:tab/>
            </w:r>
            <w:r>
              <w:rPr>
                <w:noProof/>
                <w:webHidden/>
              </w:rPr>
              <w:fldChar w:fldCharType="begin"/>
            </w:r>
            <w:r>
              <w:rPr>
                <w:noProof/>
                <w:webHidden/>
              </w:rPr>
              <w:instrText xml:space="preserve"> PAGEREF _Toc203242842 \h </w:instrText>
            </w:r>
            <w:r>
              <w:rPr>
                <w:noProof/>
                <w:webHidden/>
              </w:rPr>
            </w:r>
            <w:r>
              <w:rPr>
                <w:noProof/>
                <w:webHidden/>
              </w:rPr>
              <w:fldChar w:fldCharType="separate"/>
            </w:r>
            <w:r w:rsidR="000B0358">
              <w:rPr>
                <w:noProof/>
                <w:webHidden/>
              </w:rPr>
              <w:t>7</w:t>
            </w:r>
            <w:r>
              <w:rPr>
                <w:noProof/>
                <w:webHidden/>
              </w:rPr>
              <w:fldChar w:fldCharType="end"/>
            </w:r>
          </w:hyperlink>
        </w:p>
        <w:p w14:paraId="64A44A65" w14:textId="6005C5D8" w:rsidR="00C55EBA" w:rsidRDefault="00C55EBA">
          <w:pPr>
            <w:pStyle w:val="TOC1"/>
            <w:tabs>
              <w:tab w:val="right" w:leader="dot" w:pos="9350"/>
            </w:tabs>
            <w:rPr>
              <w:rFonts w:eastAsiaTheme="minorEastAsia"/>
              <w:noProof/>
              <w:kern w:val="2"/>
              <w14:ligatures w14:val="standardContextual"/>
            </w:rPr>
          </w:pPr>
          <w:hyperlink w:anchor="_Toc203242843" w:history="1">
            <w:r w:rsidRPr="007C12A3">
              <w:rPr>
                <w:rStyle w:val="Hyperlink"/>
                <w:noProof/>
              </w:rPr>
              <w:t>3. File Management</w:t>
            </w:r>
            <w:r>
              <w:rPr>
                <w:noProof/>
                <w:webHidden/>
              </w:rPr>
              <w:tab/>
            </w:r>
            <w:r>
              <w:rPr>
                <w:noProof/>
                <w:webHidden/>
              </w:rPr>
              <w:fldChar w:fldCharType="begin"/>
            </w:r>
            <w:r>
              <w:rPr>
                <w:noProof/>
                <w:webHidden/>
              </w:rPr>
              <w:instrText xml:space="preserve"> PAGEREF _Toc203242843 \h </w:instrText>
            </w:r>
            <w:r>
              <w:rPr>
                <w:noProof/>
                <w:webHidden/>
              </w:rPr>
            </w:r>
            <w:r>
              <w:rPr>
                <w:noProof/>
                <w:webHidden/>
              </w:rPr>
              <w:fldChar w:fldCharType="separate"/>
            </w:r>
            <w:r w:rsidR="000B0358">
              <w:rPr>
                <w:noProof/>
                <w:webHidden/>
              </w:rPr>
              <w:t>11</w:t>
            </w:r>
            <w:r>
              <w:rPr>
                <w:noProof/>
                <w:webHidden/>
              </w:rPr>
              <w:fldChar w:fldCharType="end"/>
            </w:r>
          </w:hyperlink>
        </w:p>
        <w:p w14:paraId="0DC6EA86" w14:textId="577D5771" w:rsidR="00C55EBA" w:rsidRDefault="00C55EBA">
          <w:pPr>
            <w:pStyle w:val="TOC1"/>
            <w:tabs>
              <w:tab w:val="right" w:leader="dot" w:pos="9350"/>
            </w:tabs>
            <w:rPr>
              <w:rFonts w:eastAsiaTheme="minorEastAsia"/>
              <w:noProof/>
              <w:kern w:val="2"/>
              <w14:ligatures w14:val="standardContextual"/>
            </w:rPr>
          </w:pPr>
          <w:hyperlink w:anchor="_Toc203242844" w:history="1">
            <w:r w:rsidRPr="007C12A3">
              <w:rPr>
                <w:rStyle w:val="Hyperlink"/>
                <w:noProof/>
              </w:rPr>
              <w:t>4. Mouse/Trackpad Skills</w:t>
            </w:r>
            <w:r>
              <w:rPr>
                <w:noProof/>
                <w:webHidden/>
              </w:rPr>
              <w:tab/>
            </w:r>
            <w:r>
              <w:rPr>
                <w:noProof/>
                <w:webHidden/>
              </w:rPr>
              <w:fldChar w:fldCharType="begin"/>
            </w:r>
            <w:r>
              <w:rPr>
                <w:noProof/>
                <w:webHidden/>
              </w:rPr>
              <w:instrText xml:space="preserve"> PAGEREF _Toc203242844 \h </w:instrText>
            </w:r>
            <w:r>
              <w:rPr>
                <w:noProof/>
                <w:webHidden/>
              </w:rPr>
            </w:r>
            <w:r>
              <w:rPr>
                <w:noProof/>
                <w:webHidden/>
              </w:rPr>
              <w:fldChar w:fldCharType="separate"/>
            </w:r>
            <w:r w:rsidR="000B0358">
              <w:rPr>
                <w:noProof/>
                <w:webHidden/>
              </w:rPr>
              <w:t>19</w:t>
            </w:r>
            <w:r>
              <w:rPr>
                <w:noProof/>
                <w:webHidden/>
              </w:rPr>
              <w:fldChar w:fldCharType="end"/>
            </w:r>
          </w:hyperlink>
        </w:p>
        <w:p w14:paraId="231FC463" w14:textId="057186B3" w:rsidR="00C55EBA" w:rsidRDefault="00C55EBA">
          <w:pPr>
            <w:pStyle w:val="TOC1"/>
            <w:tabs>
              <w:tab w:val="right" w:leader="dot" w:pos="9350"/>
            </w:tabs>
            <w:rPr>
              <w:rFonts w:eastAsiaTheme="minorEastAsia"/>
              <w:noProof/>
              <w:kern w:val="2"/>
              <w14:ligatures w14:val="standardContextual"/>
            </w:rPr>
          </w:pPr>
          <w:hyperlink w:anchor="_Toc203242845" w:history="1">
            <w:r w:rsidRPr="007C12A3">
              <w:rPr>
                <w:rStyle w:val="Hyperlink"/>
                <w:noProof/>
              </w:rPr>
              <w:t>5. Keyboard Skills</w:t>
            </w:r>
            <w:r>
              <w:rPr>
                <w:noProof/>
                <w:webHidden/>
              </w:rPr>
              <w:tab/>
            </w:r>
            <w:r>
              <w:rPr>
                <w:noProof/>
                <w:webHidden/>
              </w:rPr>
              <w:fldChar w:fldCharType="begin"/>
            </w:r>
            <w:r>
              <w:rPr>
                <w:noProof/>
                <w:webHidden/>
              </w:rPr>
              <w:instrText xml:space="preserve"> PAGEREF _Toc203242845 \h </w:instrText>
            </w:r>
            <w:r>
              <w:rPr>
                <w:noProof/>
                <w:webHidden/>
              </w:rPr>
            </w:r>
            <w:r>
              <w:rPr>
                <w:noProof/>
                <w:webHidden/>
              </w:rPr>
              <w:fldChar w:fldCharType="separate"/>
            </w:r>
            <w:r w:rsidR="000B0358">
              <w:rPr>
                <w:noProof/>
                <w:webHidden/>
              </w:rPr>
              <w:t>21</w:t>
            </w:r>
            <w:r>
              <w:rPr>
                <w:noProof/>
                <w:webHidden/>
              </w:rPr>
              <w:fldChar w:fldCharType="end"/>
            </w:r>
          </w:hyperlink>
        </w:p>
        <w:p w14:paraId="7E518A84" w14:textId="14BDDC2A" w:rsidR="00734FB3" w:rsidRDefault="005076E1">
          <w:r>
            <w:fldChar w:fldCharType="end"/>
          </w:r>
        </w:p>
      </w:sdtContent>
    </w:sdt>
    <w:p w14:paraId="58CA3AFE" w14:textId="77777777" w:rsidR="000B0358" w:rsidRDefault="000B0358" w:rsidP="006F1314">
      <w:pPr>
        <w:pStyle w:val="Author"/>
      </w:pPr>
      <w:bookmarkStart w:id="0" w:name="introduction"/>
    </w:p>
    <w:p w14:paraId="4EC6B004" w14:textId="77777777" w:rsidR="000B0358" w:rsidRDefault="000B0358" w:rsidP="006F1314">
      <w:pPr>
        <w:pStyle w:val="Author"/>
      </w:pPr>
    </w:p>
    <w:p w14:paraId="6885893C" w14:textId="6E97C0A7" w:rsidR="006F1314" w:rsidRDefault="006F1314" w:rsidP="006F1314">
      <w:pPr>
        <w:pStyle w:val="Author"/>
      </w:pPr>
      <w:r>
        <w:t>Author: Ella Foster-Molina</w:t>
      </w:r>
    </w:p>
    <w:p w14:paraId="6B7585BD" w14:textId="6BCEECC1" w:rsidR="006F1314" w:rsidRDefault="006F1314">
      <w:pPr>
        <w:rPr>
          <w:rFonts w:asciiTheme="majorHAnsi" w:eastAsiaTheme="majorEastAsia" w:hAnsiTheme="majorHAnsi" w:cstheme="majorBidi"/>
          <w:b/>
          <w:bCs/>
          <w:sz w:val="32"/>
          <w:szCs w:val="32"/>
        </w:rPr>
      </w:pPr>
      <w:r>
        <w:rPr>
          <w:rFonts w:asciiTheme="majorHAnsi" w:eastAsiaTheme="majorEastAsia" w:hAnsiTheme="majorHAnsi" w:cstheme="majorBidi"/>
          <w:b/>
          <w:bCs/>
          <w:sz w:val="32"/>
          <w:szCs w:val="32"/>
        </w:rPr>
        <w:br w:type="page"/>
      </w:r>
    </w:p>
    <w:p w14:paraId="193BF82B" w14:textId="4CF4EEAF" w:rsidR="00734FB3" w:rsidRPr="008654C4" w:rsidRDefault="00000000" w:rsidP="008654C4">
      <w:pPr>
        <w:pStyle w:val="Heading1"/>
      </w:pPr>
      <w:bookmarkStart w:id="1" w:name="_Toc203242840"/>
      <w:r w:rsidRPr="008654C4">
        <w:lastRenderedPageBreak/>
        <w:t>Introduction</w:t>
      </w:r>
      <w:bookmarkEnd w:id="1"/>
    </w:p>
    <w:p w14:paraId="31998958" w14:textId="77777777" w:rsidR="00A77486" w:rsidRDefault="00A77486" w:rsidP="008654C4">
      <w:pPr>
        <w:pStyle w:val="Heading2"/>
        <w:rPr>
          <w:rFonts w:asciiTheme="minorHAnsi" w:eastAsiaTheme="minorHAnsi" w:hAnsiTheme="minorHAnsi" w:cstheme="minorBidi"/>
          <w:b w:val="0"/>
          <w:bCs w:val="0"/>
          <w:sz w:val="24"/>
          <w:szCs w:val="24"/>
        </w:rPr>
      </w:pPr>
      <w:bookmarkStart w:id="2" w:name="choose-your-approach"/>
      <w:r w:rsidRPr="00A77486">
        <w:rPr>
          <w:rFonts w:asciiTheme="minorHAnsi" w:eastAsiaTheme="minorHAnsi" w:hAnsiTheme="minorHAnsi" w:cstheme="minorBidi"/>
          <w:b w:val="0"/>
          <w:bCs w:val="0"/>
          <w:sz w:val="24"/>
          <w:szCs w:val="24"/>
        </w:rPr>
        <w:t>These tutorials focus on efficiency with your </w:t>
      </w:r>
      <w:hyperlink r:id="rId8" w:history="1">
        <w:r w:rsidRPr="00A77486">
          <w:rPr>
            <w:rStyle w:val="Hyperlink"/>
            <w:rFonts w:asciiTheme="minorHAnsi" w:eastAsiaTheme="minorHAnsi" w:hAnsiTheme="minorHAnsi" w:cstheme="minorBidi"/>
            <w:b w:val="0"/>
            <w:bCs w:val="0"/>
            <w:sz w:val="24"/>
            <w:szCs w:val="24"/>
          </w:rPr>
          <w:t>mouse/trackpad</w:t>
        </w:r>
      </w:hyperlink>
      <w:r w:rsidRPr="00A77486">
        <w:rPr>
          <w:rFonts w:asciiTheme="minorHAnsi" w:eastAsiaTheme="minorHAnsi" w:hAnsiTheme="minorHAnsi" w:cstheme="minorBidi"/>
          <w:b w:val="0"/>
          <w:bCs w:val="0"/>
          <w:sz w:val="24"/>
          <w:szCs w:val="24"/>
        </w:rPr>
        <w:t>, </w:t>
      </w:r>
      <w:hyperlink r:id="rId9" w:history="1">
        <w:r w:rsidRPr="00A77486">
          <w:rPr>
            <w:rStyle w:val="Hyperlink"/>
            <w:rFonts w:asciiTheme="minorHAnsi" w:eastAsiaTheme="minorHAnsi" w:hAnsiTheme="minorHAnsi" w:cstheme="minorBidi"/>
            <w:b w:val="0"/>
            <w:bCs w:val="0"/>
            <w:sz w:val="24"/>
            <w:szCs w:val="24"/>
          </w:rPr>
          <w:t>keyboard shortcuts</w:t>
        </w:r>
      </w:hyperlink>
      <w:r w:rsidRPr="00A77486">
        <w:rPr>
          <w:rFonts w:asciiTheme="minorHAnsi" w:eastAsiaTheme="minorHAnsi" w:hAnsiTheme="minorHAnsi" w:cstheme="minorBidi"/>
          <w:b w:val="0"/>
          <w:bCs w:val="0"/>
          <w:sz w:val="24"/>
          <w:szCs w:val="24"/>
        </w:rPr>
        <w:t>, </w:t>
      </w:r>
      <w:hyperlink r:id="rId10" w:history="1">
        <w:r w:rsidRPr="00A77486">
          <w:rPr>
            <w:rStyle w:val="Hyperlink"/>
            <w:rFonts w:asciiTheme="minorHAnsi" w:eastAsiaTheme="minorHAnsi" w:hAnsiTheme="minorHAnsi" w:cstheme="minorBidi"/>
            <w:b w:val="0"/>
            <w:bCs w:val="0"/>
            <w:sz w:val="24"/>
            <w:szCs w:val="24"/>
          </w:rPr>
          <w:t>file structures</w:t>
        </w:r>
      </w:hyperlink>
      <w:r w:rsidRPr="00A77486">
        <w:rPr>
          <w:rFonts w:asciiTheme="minorHAnsi" w:eastAsiaTheme="minorHAnsi" w:hAnsiTheme="minorHAnsi" w:cstheme="minorBidi"/>
          <w:b w:val="0"/>
          <w:bCs w:val="0"/>
          <w:sz w:val="24"/>
          <w:szCs w:val="24"/>
        </w:rPr>
        <w:t>, </w:t>
      </w:r>
      <w:hyperlink r:id="rId11" w:history="1">
        <w:r w:rsidRPr="00A77486">
          <w:rPr>
            <w:rStyle w:val="Hyperlink"/>
            <w:rFonts w:asciiTheme="minorHAnsi" w:eastAsiaTheme="minorHAnsi" w:hAnsiTheme="minorHAnsi" w:cstheme="minorBidi"/>
            <w:b w:val="0"/>
            <w:bCs w:val="0"/>
            <w:sz w:val="24"/>
            <w:szCs w:val="24"/>
          </w:rPr>
          <w:t>organizing a Word document or Google Doc</w:t>
        </w:r>
      </w:hyperlink>
      <w:r w:rsidRPr="00A77486">
        <w:rPr>
          <w:rFonts w:asciiTheme="minorHAnsi" w:eastAsiaTheme="minorHAnsi" w:hAnsiTheme="minorHAnsi" w:cstheme="minorBidi"/>
          <w:b w:val="0"/>
          <w:bCs w:val="0"/>
          <w:sz w:val="24"/>
          <w:szCs w:val="24"/>
        </w:rPr>
        <w:t>, and your overall </w:t>
      </w:r>
      <w:hyperlink r:id="rId12" w:history="1">
        <w:r w:rsidRPr="00A77486">
          <w:rPr>
            <w:rStyle w:val="Hyperlink"/>
            <w:rFonts w:asciiTheme="minorHAnsi" w:eastAsiaTheme="minorHAnsi" w:hAnsiTheme="minorHAnsi" w:cstheme="minorBidi"/>
            <w:b w:val="0"/>
            <w:bCs w:val="0"/>
            <w:sz w:val="24"/>
            <w:szCs w:val="24"/>
          </w:rPr>
          <w:t>computing environment</w:t>
        </w:r>
      </w:hyperlink>
      <w:r w:rsidRPr="00A77486">
        <w:rPr>
          <w:rFonts w:asciiTheme="minorHAnsi" w:eastAsiaTheme="minorHAnsi" w:hAnsiTheme="minorHAnsi" w:cstheme="minorBidi"/>
          <w:b w:val="0"/>
          <w:bCs w:val="0"/>
          <w:sz w:val="24"/>
          <w:szCs w:val="24"/>
        </w:rPr>
        <w:t>. They are designed primarily for college students. Readers should know how to touch type, use text editors or word processors like Google Docs or Microsoft Word, and have a basic idea of how to download files.</w:t>
      </w:r>
      <w:r w:rsidRPr="00A77486">
        <w:rPr>
          <w:rFonts w:asciiTheme="minorHAnsi" w:eastAsiaTheme="minorHAnsi" w:hAnsiTheme="minorHAnsi" w:cstheme="minorBidi"/>
          <w:b w:val="0"/>
          <w:bCs w:val="0"/>
          <w:sz w:val="24"/>
          <w:szCs w:val="24"/>
        </w:rPr>
        <w:t xml:space="preserve"> </w:t>
      </w:r>
    </w:p>
    <w:p w14:paraId="6B0C0793" w14:textId="7E0F721C" w:rsidR="00734FB3" w:rsidRPr="008654C4" w:rsidRDefault="00000000" w:rsidP="008654C4">
      <w:pPr>
        <w:pStyle w:val="Heading2"/>
      </w:pPr>
      <w:r w:rsidRPr="008654C4">
        <w:t>Choose your approach</w:t>
      </w:r>
    </w:p>
    <w:p w14:paraId="1359BF7A" w14:textId="73C0787A" w:rsidR="005076E1" w:rsidRPr="005076E1" w:rsidRDefault="005076E1" w:rsidP="005076E1">
      <w:pPr>
        <w:pStyle w:val="BodyText"/>
      </w:pPr>
      <w:r>
        <w:t>This document</w:t>
      </w:r>
      <w:r w:rsidR="00235575">
        <w:t xml:space="preserve"> has the same content as the </w:t>
      </w:r>
      <w:hyperlink r:id="rId13" w:history="1">
        <w:r w:rsidR="00235575" w:rsidRPr="00343680">
          <w:rPr>
            <w:rStyle w:val="Hyperlink"/>
          </w:rPr>
          <w:t>online version</w:t>
        </w:r>
      </w:hyperlink>
      <w:r w:rsidR="00235575">
        <w:t xml:space="preserve"> but a different organization</w:t>
      </w:r>
      <w:r>
        <w:t xml:space="preserve">. Like the online version, it can be completed in a variety of ways. </w:t>
      </w:r>
      <w:r w:rsidR="00AA0F68">
        <w:t xml:space="preserve">Here are </w:t>
      </w:r>
      <w:proofErr w:type="gramStart"/>
      <w:r w:rsidR="00AA0F68">
        <w:t>suggested</w:t>
      </w:r>
      <w:proofErr w:type="gramEnd"/>
      <w:r w:rsidR="00AA0F68">
        <w:t xml:space="preserve"> options</w:t>
      </w:r>
      <w:r w:rsidR="005D3DB5">
        <w:t>:</w:t>
      </w:r>
    </w:p>
    <w:p w14:paraId="478B7814" w14:textId="369831A0" w:rsidR="00734FB3" w:rsidRDefault="00AA0F68" w:rsidP="00BC7064">
      <w:pPr>
        <w:pStyle w:val="Compact"/>
        <w:ind w:left="240"/>
      </w:pPr>
      <w:r w:rsidRPr="00E803EB">
        <w:rPr>
          <w:u w:val="single"/>
        </w:rPr>
        <w:t>Option 1</w:t>
      </w:r>
      <w:r>
        <w:t>: Complete each section independentl</w:t>
      </w:r>
      <w:r w:rsidR="00235575">
        <w:t>y.</w:t>
      </w:r>
    </w:p>
    <w:p w14:paraId="5B08BBB5" w14:textId="77777777" w:rsidR="00E803EB" w:rsidRDefault="00AA0F68" w:rsidP="00BC7064">
      <w:pPr>
        <w:pStyle w:val="Compact"/>
        <w:ind w:left="240"/>
      </w:pPr>
      <w:r w:rsidRPr="00E803EB">
        <w:rPr>
          <w:u w:val="single"/>
        </w:rPr>
        <w:t>Option 2</w:t>
      </w:r>
      <w:r>
        <w:t>: Start at the beginning</w:t>
      </w:r>
      <w:r w:rsidR="00235575">
        <w:t xml:space="preserve">, </w:t>
      </w:r>
      <w:hyperlink w:anchor="_1._Environment_Setup">
        <w:r w:rsidR="00235575">
          <w:rPr>
            <w:rStyle w:val="Hyperlink"/>
          </w:rPr>
          <w:t>“Environment Setup,”</w:t>
        </w:r>
      </w:hyperlink>
      <w:r w:rsidR="005076E1">
        <w:t xml:space="preserve"> and work your way through</w:t>
      </w:r>
      <w:r>
        <w:t>.</w:t>
      </w:r>
    </w:p>
    <w:p w14:paraId="36BAAD4C" w14:textId="70D39285" w:rsidR="005076E1" w:rsidRDefault="005076E1" w:rsidP="00E803EB">
      <w:pPr>
        <w:pStyle w:val="Compact"/>
        <w:numPr>
          <w:ilvl w:val="1"/>
          <w:numId w:val="2"/>
        </w:numPr>
      </w:pPr>
      <w:hyperlink w:anchor="_3._File_Management">
        <w:r>
          <w:rPr>
            <w:rStyle w:val="Hyperlink"/>
          </w:rPr>
          <w:t>“File Management”</w:t>
        </w:r>
      </w:hyperlink>
      <w:r>
        <w:t xml:space="preserve"> and </w:t>
      </w:r>
      <w:hyperlink w:anchor="_1._Environment_Setup">
        <w:r>
          <w:rPr>
            <w:rStyle w:val="Hyperlink"/>
          </w:rPr>
          <w:t>“Environment Setup”</w:t>
        </w:r>
      </w:hyperlink>
      <w:r>
        <w:t xml:space="preserve"> </w:t>
      </w:r>
      <w:r w:rsidR="00235575">
        <w:t xml:space="preserve">provide the biggest </w:t>
      </w:r>
      <w:r w:rsidR="00A77486">
        <w:t xml:space="preserve">efficiency </w:t>
      </w:r>
      <w:r w:rsidR="00235575">
        <w:t>gains. They also take longer to complete</w:t>
      </w:r>
      <w:r w:rsidR="00A77486">
        <w:t xml:space="preserve"> and </w:t>
      </w:r>
      <w:r>
        <w:t xml:space="preserve">are designed </w:t>
      </w:r>
      <w:r w:rsidR="00A77486">
        <w:t xml:space="preserve">for the </w:t>
      </w:r>
      <w:r>
        <w:t>sophisticated file systems and flexible environments</w:t>
      </w:r>
      <w:r w:rsidR="00A77486">
        <w:t xml:space="preserve"> </w:t>
      </w:r>
      <w:proofErr w:type="gramStart"/>
      <w:r w:rsidR="00A77486">
        <w:t>of</w:t>
      </w:r>
      <w:r w:rsidR="00A77486">
        <w:t xml:space="preserve">  </w:t>
      </w:r>
      <w:r w:rsidR="00A77486" w:rsidRPr="00E803EB">
        <w:rPr>
          <w:u w:val="single"/>
        </w:rPr>
        <w:t>PCs</w:t>
      </w:r>
      <w:proofErr w:type="gramEnd"/>
      <w:r w:rsidR="00A77486" w:rsidRPr="00E803EB">
        <w:rPr>
          <w:u w:val="single"/>
        </w:rPr>
        <w:t xml:space="preserve"> and Macs</w:t>
      </w:r>
      <w:r w:rsidR="00A77486">
        <w:t>.</w:t>
      </w:r>
    </w:p>
    <w:p w14:paraId="4C8A83D6" w14:textId="54311633" w:rsidR="00734FB3" w:rsidRDefault="00AA0F68" w:rsidP="00BC7064">
      <w:pPr>
        <w:pStyle w:val="Compact"/>
        <w:ind w:left="240"/>
      </w:pPr>
      <w:r w:rsidRPr="00E803EB">
        <w:rPr>
          <w:u w:val="single"/>
        </w:rPr>
        <w:t>Option 3</w:t>
      </w:r>
      <w:r>
        <w:t xml:space="preserve">: </w:t>
      </w:r>
      <w:r w:rsidR="005076E1">
        <w:t xml:space="preserve">Start with </w:t>
      </w:r>
      <w:hyperlink w:anchor="_5._Keyboard_Skills">
        <w:r w:rsidR="005076E1">
          <w:rPr>
            <w:rStyle w:val="Hyperlink"/>
          </w:rPr>
          <w:t>“Keyboard Skills”</w:t>
        </w:r>
      </w:hyperlink>
      <w:r w:rsidR="005076E1">
        <w:t xml:space="preserve"> and </w:t>
      </w:r>
      <w:hyperlink w:anchor="_4._Mouse/Trackpad_Skills">
        <w:r w:rsidR="005076E1">
          <w:rPr>
            <w:rStyle w:val="Hyperlink"/>
          </w:rPr>
          <w:t>“Mouse/Trackpad Skills”</w:t>
        </w:r>
      </w:hyperlink>
      <w:r w:rsidR="005076E1">
        <w:t xml:space="preserve">. These are short and will provide the quickest gains in efficiency for most users. These sections and </w:t>
      </w:r>
      <w:hyperlink w:anchor="_2._Organization_within_1">
        <w:r w:rsidR="005076E1">
          <w:rPr>
            <w:rStyle w:val="Hyperlink"/>
          </w:rPr>
          <w:t>“Organization within a Document”</w:t>
        </w:r>
      </w:hyperlink>
      <w:r w:rsidR="005076E1">
        <w:t xml:space="preserve"> can be completed on a </w:t>
      </w:r>
      <w:r w:rsidR="005076E1" w:rsidRPr="00235575">
        <w:rPr>
          <w:u w:val="single"/>
        </w:rPr>
        <w:t>tablet or computer</w:t>
      </w:r>
      <w:r w:rsidR="005076E1">
        <w:t>.</w:t>
      </w:r>
    </w:p>
    <w:p w14:paraId="3EF0B2BD" w14:textId="0529F042" w:rsidR="00734FB3" w:rsidRDefault="00AA0F68" w:rsidP="00BC7064">
      <w:pPr>
        <w:pStyle w:val="Compact"/>
        <w:ind w:left="240"/>
      </w:pPr>
      <w:r w:rsidRPr="00E803EB">
        <w:rPr>
          <w:u w:val="single"/>
        </w:rPr>
        <w:t>Option 4</w:t>
      </w:r>
      <w:r>
        <w:t xml:space="preserve">: Complete the </w:t>
      </w:r>
      <w:hyperlink r:id="rId14">
        <w:r w:rsidR="00734FB3">
          <w:rPr>
            <w:rStyle w:val="Hyperlink"/>
          </w:rPr>
          <w:t>Computer Skills Assessment</w:t>
        </w:r>
      </w:hyperlink>
      <w:r>
        <w:t xml:space="preserve"> now, later, or in parts. Just like these tutorials, the assessment is modular. If you are familiar with the skills and simply want a quick </w:t>
      </w:r>
      <w:r w:rsidR="00C834D0">
        <w:t>self-assessment</w:t>
      </w:r>
      <w:r>
        <w:t>, skip these tutorials and head to the assessment.</w:t>
      </w:r>
    </w:p>
    <w:p w14:paraId="3305DBE5" w14:textId="2EDD41BE" w:rsidR="00734FB3" w:rsidRDefault="00900C95" w:rsidP="008654C4">
      <w:pPr>
        <w:pStyle w:val="Heading2"/>
      </w:pPr>
      <w:bookmarkStart w:id="3" w:name="theory-and-practice"/>
      <w:bookmarkEnd w:id="2"/>
      <w:r>
        <w:t>Know the skills and practice them</w:t>
      </w:r>
    </w:p>
    <w:p w14:paraId="041130B2" w14:textId="708112BC" w:rsidR="00900C95" w:rsidRDefault="00900C95">
      <w:pPr>
        <w:pStyle w:val="BodyText"/>
      </w:pPr>
      <w:r w:rsidRPr="00900C95">
        <w:t>Each section below is divided into skill and practice subsections. Just like learning the piano, computing requires know</w:t>
      </w:r>
      <w:r>
        <w:t>ing</w:t>
      </w:r>
      <w:r w:rsidRPr="00900C95">
        <w:t xml:space="preserve"> the skills. It also require</w:t>
      </w:r>
      <w:r>
        <w:t>s</w:t>
      </w:r>
      <w:r w:rsidRPr="00900C95">
        <w:t xml:space="preserve"> applying </w:t>
      </w:r>
      <w:proofErr w:type="gramStart"/>
      <w:r w:rsidRPr="00900C95">
        <w:t>the skills</w:t>
      </w:r>
      <w:proofErr w:type="gramEnd"/>
      <w:r w:rsidRPr="00900C95">
        <w:t xml:space="preserve"> through practice. You can train your fingers to dance over the computer keyboard like a pianist's fingers dance over piano keys.</w:t>
      </w:r>
    </w:p>
    <w:p w14:paraId="42143F80" w14:textId="5E762F73" w:rsidR="00734FB3" w:rsidRDefault="00900C95">
      <w:pPr>
        <w:pStyle w:val="BodyText"/>
      </w:pPr>
      <w:r>
        <w:rPr>
          <w:u w:val="single"/>
        </w:rPr>
        <w:t>Skills</w:t>
      </w:r>
      <w:r w:rsidR="00AA0F68">
        <w:rPr>
          <w:u w:val="single"/>
        </w:rPr>
        <w:t>:</w:t>
      </w:r>
      <w:r w:rsidR="00AA0F68">
        <w:t xml:space="preserve"> </w:t>
      </w:r>
      <w:r w:rsidRPr="00900C95">
        <w:t>Gain knowledge of core computing skills by working through the tutorials.</w:t>
      </w:r>
      <w:r>
        <w:t xml:space="preserve"> </w:t>
      </w:r>
      <w:r w:rsidR="00AA0F68">
        <w:t>You can also Google topics such as “</w:t>
      </w:r>
      <w:hyperlink r:id="rId15">
        <w:r w:rsidR="00734FB3">
          <w:rPr>
            <w:rStyle w:val="Hyperlink"/>
          </w:rPr>
          <w:t>computer shortcuts,</w:t>
        </w:r>
      </w:hyperlink>
      <w:r w:rsidR="00AA0F68">
        <w:t>” “</w:t>
      </w:r>
      <w:hyperlink r:id="rId16">
        <w:r w:rsidR="00734FB3">
          <w:rPr>
            <w:rStyle w:val="Hyperlink"/>
          </w:rPr>
          <w:t>file management,</w:t>
        </w:r>
      </w:hyperlink>
      <w:r w:rsidR="00AA0F68">
        <w:t>” and “</w:t>
      </w:r>
      <w:hyperlink r:id="rId17">
        <w:r w:rsidR="00734FB3">
          <w:rPr>
            <w:rStyle w:val="Hyperlink"/>
          </w:rPr>
          <w:t>navigation pane</w:t>
        </w:r>
      </w:hyperlink>
      <w:r w:rsidR="00AA0F68">
        <w:t>” to find additional tips and tricks.</w:t>
      </w:r>
    </w:p>
    <w:p w14:paraId="1DD4FAB4" w14:textId="716A416A" w:rsidR="00734FB3" w:rsidRDefault="00000000">
      <w:pPr>
        <w:pStyle w:val="BodyText"/>
      </w:pPr>
      <w:r>
        <w:rPr>
          <w:u w:val="single"/>
        </w:rPr>
        <w:t>Practice:</w:t>
      </w:r>
      <w:r>
        <w:t xml:space="preserve"> Incorporate these skills every time you use your computer</w:t>
      </w:r>
      <w:r w:rsidR="00900C95">
        <w:t>, including while you read through this document</w:t>
      </w:r>
      <w:r>
        <w:t>.</w:t>
      </w:r>
      <w:r w:rsidR="00900C95">
        <w:t xml:space="preserve"> </w:t>
      </w:r>
      <w:r>
        <w:t xml:space="preserve"> </w:t>
      </w:r>
      <w:r w:rsidR="00900C95">
        <w:t xml:space="preserve">Practice the skills in the “Practice” section at the end of each skill tutorial. In some cases, practice them repeatedly. Play the </w:t>
      </w:r>
      <w:r>
        <w:t>computer games Minesweeper or Solitaire. Computer developers originally made these games available on the computer to incentivize users to learn key mouse/trackpad skills.</w:t>
      </w:r>
    </w:p>
    <w:p w14:paraId="0EA296C6" w14:textId="23BB912B" w:rsidR="00734FB3" w:rsidRDefault="00000000" w:rsidP="008654C4">
      <w:pPr>
        <w:pStyle w:val="Heading2"/>
      </w:pPr>
      <w:bookmarkStart w:id="4" w:name="assessment"/>
      <w:bookmarkEnd w:id="3"/>
      <w:r>
        <w:t>Asses</w:t>
      </w:r>
      <w:r w:rsidR="00900C95">
        <w:t>s your skills</w:t>
      </w:r>
    </w:p>
    <w:p w14:paraId="0E7ED312" w14:textId="6638373C" w:rsidR="005076E1" w:rsidRDefault="00000000">
      <w:pPr>
        <w:pStyle w:val="FirstParagraph"/>
      </w:pPr>
      <w:r>
        <w:t xml:space="preserve">Assess your skills by completing the </w:t>
      </w:r>
      <w:r w:rsidR="005076E1" w:rsidRPr="005B7078">
        <w:t>Computer Skills Assessment</w:t>
      </w:r>
      <w:r w:rsidR="005B7078">
        <w:t xml:space="preserve"> </w:t>
      </w:r>
      <w:hyperlink r:id="rId18" w:history="1">
        <w:r w:rsidR="005B7078" w:rsidRPr="005B7078">
          <w:rPr>
            <w:rStyle w:val="Hyperlink"/>
          </w:rPr>
          <w:t>online</w:t>
        </w:r>
      </w:hyperlink>
      <w:r w:rsidR="005B7078">
        <w:t xml:space="preserve"> or d</w:t>
      </w:r>
      <w:hyperlink r:id="rId19" w:history="1">
        <w:r w:rsidR="005B7078" w:rsidRPr="005B7078">
          <w:rPr>
            <w:rStyle w:val="Hyperlink"/>
          </w:rPr>
          <w:t>ownloaded as a Word document</w:t>
        </w:r>
      </w:hyperlink>
      <w:r>
        <w:t>. If you cannot complete the tasks in the assessment, do not fret. Simply come back to these tutorials, practice, and return to the assessment later.</w:t>
      </w:r>
    </w:p>
    <w:p w14:paraId="0774FA0E" w14:textId="568362A9" w:rsidR="005076E1" w:rsidRPr="005076E1" w:rsidRDefault="005076E1">
      <w:r>
        <w:lastRenderedPageBreak/>
        <w:br w:type="page"/>
      </w:r>
      <w:bookmarkStart w:id="5" w:name="_1._Mouse/Trackpad_Skills"/>
      <w:bookmarkStart w:id="6" w:name="organization-within-a-document-1"/>
      <w:bookmarkStart w:id="7" w:name="mousetrackpad-skills"/>
      <w:bookmarkEnd w:id="0"/>
      <w:bookmarkEnd w:id="4"/>
      <w:bookmarkEnd w:id="5"/>
    </w:p>
    <w:p w14:paraId="12855FA3" w14:textId="515D7120" w:rsidR="005076E1" w:rsidRDefault="005076E1" w:rsidP="008654C4">
      <w:pPr>
        <w:pStyle w:val="Heading1"/>
      </w:pPr>
      <w:bookmarkStart w:id="8" w:name="_1._Environment_Setup"/>
      <w:bookmarkStart w:id="9" w:name="_Toc203242841"/>
      <w:bookmarkStart w:id="10" w:name="environment-setup"/>
      <w:bookmarkEnd w:id="8"/>
      <w:r>
        <w:lastRenderedPageBreak/>
        <w:t>1. Environment Setup</w:t>
      </w:r>
      <w:bookmarkEnd w:id="9"/>
    </w:p>
    <w:p w14:paraId="21B29B27" w14:textId="37633692" w:rsidR="005076E1" w:rsidRDefault="005076E1" w:rsidP="005076E1">
      <w:pPr>
        <w:pStyle w:val="FirstParagraph"/>
      </w:pPr>
      <w:r>
        <w:t xml:space="preserve">This section </w:t>
      </w:r>
      <w:proofErr w:type="gramStart"/>
      <w:r>
        <w:t>overviews</w:t>
      </w:r>
      <w:proofErr w:type="gramEnd"/>
      <w:r>
        <w:t xml:space="preserve"> some useful modifications to your general computing environment. </w:t>
      </w:r>
      <w:r w:rsidR="00235575">
        <w:t xml:space="preserve">It is designed for </w:t>
      </w:r>
      <w:r>
        <w:t>a Mac or PC computer, not a tablet</w:t>
      </w:r>
      <w:r w:rsidR="00AA0F68">
        <w:t xml:space="preserve"> or phone</w:t>
      </w:r>
      <w:r>
        <w:t>.</w:t>
      </w:r>
    </w:p>
    <w:p w14:paraId="5BF6DDB7" w14:textId="07634D75" w:rsidR="005076E1" w:rsidRDefault="005076E1" w:rsidP="005076E1">
      <w:pPr>
        <w:pStyle w:val="BodyText"/>
      </w:pPr>
      <w:r>
        <w:t>All sections of this tutorial, including this one, are designed to be completed independently. Since portions of the skills in this section are required for the other sections, pieces of these skills will also be shown in subsequent sections. You can simply skip over those</w:t>
      </w:r>
      <w:r w:rsidR="00AA0F68">
        <w:t xml:space="preserve"> skill explanations in subsequent sections</w:t>
      </w:r>
      <w:r>
        <w:t xml:space="preserve"> if you start here.</w:t>
      </w:r>
    </w:p>
    <w:p w14:paraId="62FC42EC" w14:textId="476989D4" w:rsidR="005076E1" w:rsidRDefault="005076E1" w:rsidP="008654C4">
      <w:pPr>
        <w:pStyle w:val="Heading2"/>
      </w:pPr>
      <w:bookmarkStart w:id="11" w:name="theory-2"/>
      <w:r>
        <w:t xml:space="preserve">1.1 </w:t>
      </w:r>
      <w:r w:rsidR="00900C95">
        <w:t>Skills</w:t>
      </w:r>
    </w:p>
    <w:p w14:paraId="02A038B2" w14:textId="3299B712" w:rsidR="005076E1" w:rsidRDefault="005076E1" w:rsidP="005076E1">
      <w:pPr>
        <w:pStyle w:val="FirstParagraph"/>
      </w:pPr>
      <w:r>
        <w:t xml:space="preserve">The default settings on many programs </w:t>
      </w:r>
      <w:del w:id="12" w:author="Maricella Foster-molina" w:date="2025-07-20T15:48:00Z" w16du:dateUtc="2025-07-20T19:48:00Z">
        <w:r w:rsidR="00AA0F68" w:rsidDel="005D3DB5">
          <w:delText xml:space="preserve"> </w:delText>
        </w:r>
      </w:del>
      <w:r w:rsidR="00AA0F68">
        <w:t>focus</w:t>
      </w:r>
      <w:r>
        <w:t xml:space="preserve"> </w:t>
      </w:r>
      <w:r w:rsidR="00AA0F68">
        <w:t>on the most common use cases</w:t>
      </w:r>
      <w:r>
        <w:t>, not more advanced use</w:t>
      </w:r>
      <w:r w:rsidR="00AA0F68">
        <w:t>s</w:t>
      </w:r>
      <w:r>
        <w:t>.</w:t>
      </w:r>
      <w:r w:rsidR="00C834D0">
        <w:t xml:space="preserve"> </w:t>
      </w:r>
      <w:proofErr w:type="gramStart"/>
      <w:r w:rsidR="00C834D0">
        <w:t>All of</w:t>
      </w:r>
      <w:proofErr w:type="gramEnd"/>
      <w:r w:rsidR="00C834D0">
        <w:t xml:space="preserve"> these settings can be quickly modified.</w:t>
      </w:r>
      <w:r>
        <w:t xml:space="preserve"> For example,</w:t>
      </w:r>
      <w:r w:rsidR="00C834D0">
        <w:t xml:space="preserve"> you can:</w:t>
      </w:r>
    </w:p>
    <w:p w14:paraId="72034BE8" w14:textId="532B3B0C" w:rsidR="005076E1" w:rsidRDefault="00C834D0" w:rsidP="005076E1">
      <w:pPr>
        <w:pStyle w:val="Compact"/>
        <w:numPr>
          <w:ilvl w:val="0"/>
          <w:numId w:val="15"/>
        </w:numPr>
      </w:pPr>
      <w:r>
        <w:t xml:space="preserve">show </w:t>
      </w:r>
      <w:r w:rsidR="005076E1">
        <w:t>the path for your files</w:t>
      </w:r>
      <w:r>
        <w:t xml:space="preserve"> by default</w:t>
      </w:r>
      <w:r w:rsidR="005076E1">
        <w:t xml:space="preserve">, </w:t>
      </w:r>
    </w:p>
    <w:p w14:paraId="4D44899B" w14:textId="230E9F2D" w:rsidR="00FA0B26" w:rsidRDefault="00C834D0" w:rsidP="00FA0B26">
      <w:pPr>
        <w:pStyle w:val="Compact"/>
        <w:numPr>
          <w:ilvl w:val="0"/>
          <w:numId w:val="15"/>
        </w:numPr>
      </w:pPr>
      <w:r>
        <w:t>make a</w:t>
      </w:r>
      <w:r w:rsidR="00FA0B26">
        <w:t xml:space="preserve"> Mac</w:t>
      </w:r>
      <w:r>
        <w:t>’s</w:t>
      </w:r>
      <w:r w:rsidR="00FA0B26">
        <w:t xml:space="preserve"> m</w:t>
      </w:r>
      <w:r>
        <w:t>ouse</w:t>
      </w:r>
      <w:r w:rsidR="00FA0B26">
        <w:t xml:space="preserve">/trackpad </w:t>
      </w:r>
      <w:proofErr w:type="gramStart"/>
      <w:r w:rsidR="00AA0F68">
        <w:t>secondary-</w:t>
      </w:r>
      <w:r w:rsidR="00FA0B26">
        <w:t>click</w:t>
      </w:r>
      <w:proofErr w:type="gramEnd"/>
      <w:r w:rsidR="00FA0B26">
        <w:t xml:space="preserve"> button</w:t>
      </w:r>
      <w:r>
        <w:t xml:space="preserve"> easier to access</w:t>
      </w:r>
      <w:r w:rsidR="00FA0B26">
        <w:t>,</w:t>
      </w:r>
      <w:r>
        <w:t xml:space="preserve"> and</w:t>
      </w:r>
    </w:p>
    <w:p w14:paraId="0383E5BE" w14:textId="293D13D5" w:rsidR="005076E1" w:rsidRDefault="00C834D0" w:rsidP="005076E1">
      <w:pPr>
        <w:pStyle w:val="Compact"/>
        <w:numPr>
          <w:ilvl w:val="0"/>
          <w:numId w:val="15"/>
        </w:numPr>
      </w:pPr>
      <w:r>
        <w:t>show t</w:t>
      </w:r>
      <w:r w:rsidR="005076E1">
        <w:t xml:space="preserve">he navigation pane for Word and Google Documents </w:t>
      </w:r>
      <w:r>
        <w:t>by default</w:t>
      </w:r>
      <w:r w:rsidR="005076E1">
        <w:t>.</w:t>
      </w:r>
    </w:p>
    <w:p w14:paraId="11655E62" w14:textId="77777777" w:rsidR="005076E1" w:rsidRPr="008654C4" w:rsidRDefault="005076E1" w:rsidP="008654C4">
      <w:pPr>
        <w:pStyle w:val="Heading3"/>
      </w:pPr>
      <w:bookmarkStart w:id="13" w:name="window-management"/>
      <w:r w:rsidRPr="008654C4">
        <w:t>Window management</w:t>
      </w:r>
    </w:p>
    <w:p w14:paraId="78E2A074" w14:textId="4F78E587" w:rsidR="005076E1" w:rsidRDefault="005076E1" w:rsidP="005076E1">
      <w:pPr>
        <w:pStyle w:val="FirstParagraph"/>
      </w:pPr>
      <w:r>
        <w:t>It is often</w:t>
      </w:r>
      <w:r w:rsidR="00AA0F68">
        <w:t xml:space="preserve"> helpful</w:t>
      </w:r>
      <w:r>
        <w:t xml:space="preserve"> to arrange your application windows so that two or more are </w:t>
      </w:r>
      <w:r w:rsidR="00AA0F68">
        <w:t xml:space="preserve">readily </w:t>
      </w:r>
      <w:r>
        <w:t xml:space="preserve">visible on the same screen. This lets you see the origin of your information at the same time as you see the new location for your information. When information is visible at both its origin and destination, you can copy-paste and drag-drop that information </w:t>
      </w:r>
      <w:r w:rsidR="00AA0F68">
        <w:t xml:space="preserve">more </w:t>
      </w:r>
      <w:r>
        <w:t>efficiently</w:t>
      </w:r>
      <w:r w:rsidR="00AA0F68">
        <w:t xml:space="preserve"> than also having to recall and re-order windows</w:t>
      </w:r>
      <w:r>
        <w:t xml:space="preserve">. This </w:t>
      </w:r>
      <w:r w:rsidR="00AA0F68">
        <w:t xml:space="preserve">can </w:t>
      </w:r>
      <w:r>
        <w:t>help</w:t>
      </w:r>
      <w:r w:rsidR="00AA0F68">
        <w:t>:</w:t>
      </w:r>
    </w:p>
    <w:p w14:paraId="29326D97" w14:textId="77777777" w:rsidR="005076E1" w:rsidRDefault="005076E1" w:rsidP="005076E1">
      <w:pPr>
        <w:pStyle w:val="Compact"/>
        <w:numPr>
          <w:ilvl w:val="0"/>
          <w:numId w:val="16"/>
        </w:numPr>
      </w:pPr>
      <w:r>
        <w:t>manage files and folders,</w:t>
      </w:r>
    </w:p>
    <w:p w14:paraId="0EA2FF9E" w14:textId="7150D6B4" w:rsidR="005076E1" w:rsidRDefault="005076E1" w:rsidP="005076E1">
      <w:pPr>
        <w:pStyle w:val="Compact"/>
        <w:numPr>
          <w:ilvl w:val="0"/>
          <w:numId w:val="16"/>
        </w:numPr>
      </w:pPr>
      <w:r>
        <w:t>copy and paste information from a browser into a Google Doc/Word document,</w:t>
      </w:r>
      <w:r w:rsidR="00C834D0">
        <w:t xml:space="preserve"> and</w:t>
      </w:r>
    </w:p>
    <w:p w14:paraId="738092EE" w14:textId="4E81CF00" w:rsidR="005076E1" w:rsidRDefault="005076E1" w:rsidP="00C834D0">
      <w:pPr>
        <w:pStyle w:val="Compact"/>
        <w:numPr>
          <w:ilvl w:val="0"/>
          <w:numId w:val="16"/>
        </w:numPr>
      </w:pPr>
      <w:r>
        <w:t>simultaneously view tutorials and apply the skills in real time</w:t>
      </w:r>
      <w:r w:rsidR="00C834D0">
        <w:t>.</w:t>
      </w:r>
    </w:p>
    <w:p w14:paraId="7285DB48" w14:textId="77777777" w:rsidR="00AA0F68" w:rsidRDefault="005076E1" w:rsidP="005076E1">
      <w:pPr>
        <w:pStyle w:val="FirstParagraph"/>
      </w:pPr>
      <w:r>
        <w:t>This may take some practice</w:t>
      </w:r>
      <w:r w:rsidR="00AA0F68">
        <w:t xml:space="preserve"> to apply quickly and effectively</w:t>
      </w:r>
      <w:r>
        <w:t xml:space="preserve">. </w:t>
      </w:r>
    </w:p>
    <w:p w14:paraId="3F428A21" w14:textId="5BDF291F" w:rsidR="005076E1" w:rsidRDefault="005076E1" w:rsidP="005076E1">
      <w:pPr>
        <w:pStyle w:val="BodyText"/>
      </w:pPr>
      <w:r>
        <w:t xml:space="preserve">Note that </w:t>
      </w:r>
      <w:r w:rsidR="00AA0F68">
        <w:t xml:space="preserve">some </w:t>
      </w:r>
      <w:r>
        <w:t>computer users</w:t>
      </w:r>
      <w:r w:rsidR="00011A17">
        <w:t xml:space="preserve"> </w:t>
      </w:r>
      <w:r>
        <w:t>take this to an extra level. They use two or more computer screens to enhance the amount of information displayed and available for organizing. For example, I currently have the Word version of this document open, along with the Computer Skills Assessment, a set of notes from a workshop on computer skills, and an application to edit the screen grabs included in this document. These documents are organized across two screens for easy access to information.</w:t>
      </w:r>
    </w:p>
    <w:p w14:paraId="76B9DDDD" w14:textId="77777777" w:rsidR="005076E1" w:rsidRDefault="005076E1" w:rsidP="005076E1">
      <w:pPr>
        <w:pStyle w:val="BodyText"/>
      </w:pPr>
      <w:r>
        <w:rPr>
          <w:noProof/>
        </w:rPr>
        <w:drawing>
          <wp:inline distT="0" distB="0" distL="0" distR="0" wp14:anchorId="170CC5DD" wp14:editId="34E4F146">
            <wp:extent cx="5332485" cy="1463040"/>
            <wp:effectExtent l="0" t="0" r="0" b="0"/>
            <wp:docPr id="58" name="Picture"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58" name="Picture" descr="A screenshot of a computer&#10;&#10;AI-generated content may be incorrect."/>
                    <pic:cNvPicPr>
                      <a:picLocks noChangeAspect="1" noChangeArrowheads="1"/>
                    </pic:cNvPicPr>
                  </pic:nvPicPr>
                  <pic:blipFill rotWithShape="1">
                    <a:blip r:embed="rId20"/>
                    <a:srcRect b="14824"/>
                    <a:stretch>
                      <a:fillRect/>
                    </a:stretch>
                  </pic:blipFill>
                  <pic:spPr bwMode="auto">
                    <a:xfrm>
                      <a:off x="0" y="0"/>
                      <a:ext cx="5334000" cy="1463456"/>
                    </a:xfrm>
                    <a:prstGeom prst="rect">
                      <a:avLst/>
                    </a:prstGeom>
                    <a:noFill/>
                    <a:ln>
                      <a:noFill/>
                    </a:ln>
                    <a:extLst>
                      <a:ext uri="{53640926-AAD7-44D8-BBD7-CCE9431645EC}">
                        <a14:shadowObscured xmlns:a14="http://schemas.microsoft.com/office/drawing/2010/main"/>
                      </a:ext>
                    </a:extLst>
                  </pic:spPr>
                </pic:pic>
              </a:graphicData>
            </a:graphic>
          </wp:inline>
        </w:drawing>
      </w:r>
    </w:p>
    <w:p w14:paraId="20DCA56D" w14:textId="7A973873" w:rsidR="005076E1" w:rsidRDefault="005076E1" w:rsidP="008654C4">
      <w:pPr>
        <w:pStyle w:val="Heading3"/>
      </w:pPr>
      <w:bookmarkStart w:id="14" w:name="path-bars"/>
      <w:bookmarkEnd w:id="13"/>
      <w:r>
        <w:lastRenderedPageBreak/>
        <w:t>Path bars</w:t>
      </w:r>
    </w:p>
    <w:p w14:paraId="63F2D391" w14:textId="7FB45FA9" w:rsidR="00AA0F68" w:rsidRDefault="00AA0F68" w:rsidP="005076E1">
      <w:pPr>
        <w:pStyle w:val="FirstParagraph"/>
      </w:pPr>
      <w:r>
        <w:t>A path bar is a navigational tool in fil</w:t>
      </w:r>
      <w:r w:rsidR="002F06AF">
        <w:t>e</w:t>
      </w:r>
      <w:r>
        <w:t xml:space="preserve"> management applications that </w:t>
      </w:r>
      <w:r w:rsidR="00C834D0">
        <w:t>shows</w:t>
      </w:r>
      <w:r>
        <w:t xml:space="preserve"> </w:t>
      </w:r>
      <w:r w:rsidR="00C834D0">
        <w:t xml:space="preserve">your location </w:t>
      </w:r>
      <w:r>
        <w:t>in a file system by displaying your current visible folder and the folders it is nested within.</w:t>
      </w:r>
    </w:p>
    <w:p w14:paraId="4BC2FD12" w14:textId="50A4F90A" w:rsidR="005076E1" w:rsidRDefault="005076E1" w:rsidP="005076E1">
      <w:pPr>
        <w:pStyle w:val="FirstParagraph"/>
      </w:pPr>
      <w:r>
        <w:t>The path bar has many uses. You can:</w:t>
      </w:r>
    </w:p>
    <w:p w14:paraId="12737767" w14:textId="77777777" w:rsidR="005076E1" w:rsidRDefault="005076E1" w:rsidP="005076E1">
      <w:pPr>
        <w:pStyle w:val="Compact"/>
        <w:numPr>
          <w:ilvl w:val="0"/>
          <w:numId w:val="17"/>
        </w:numPr>
      </w:pPr>
      <w:proofErr w:type="gramStart"/>
      <w:r>
        <w:t>see</w:t>
      </w:r>
      <w:proofErr w:type="gramEnd"/>
      <w:r>
        <w:t xml:space="preserve"> where your files are </w:t>
      </w:r>
      <w:proofErr w:type="gramStart"/>
      <w:r>
        <w:t>located at all times</w:t>
      </w:r>
      <w:proofErr w:type="gramEnd"/>
      <w:r>
        <w:t>,</w:t>
      </w:r>
    </w:p>
    <w:p w14:paraId="72B8786A" w14:textId="77777777" w:rsidR="005076E1" w:rsidRDefault="005076E1" w:rsidP="005076E1">
      <w:pPr>
        <w:pStyle w:val="Compact"/>
        <w:numPr>
          <w:ilvl w:val="0"/>
          <w:numId w:val="17"/>
        </w:numPr>
      </w:pPr>
      <w:r>
        <w:t>copy the location of your files in text form, and</w:t>
      </w:r>
    </w:p>
    <w:p w14:paraId="29F07E15" w14:textId="77777777" w:rsidR="005076E1" w:rsidRDefault="005076E1" w:rsidP="005076E1">
      <w:pPr>
        <w:pStyle w:val="Compact"/>
        <w:numPr>
          <w:ilvl w:val="0"/>
          <w:numId w:val="17"/>
        </w:numPr>
      </w:pPr>
      <w:r>
        <w:t>navigate up your folder tree by clicking on higher level folders in the path bar.</w:t>
      </w:r>
    </w:p>
    <w:p w14:paraId="0A21C3F9" w14:textId="4F9B6650" w:rsidR="005076E1" w:rsidRDefault="005076E1" w:rsidP="005076E1">
      <w:pPr>
        <w:pStyle w:val="FirstParagraph"/>
      </w:pPr>
      <w:r>
        <w:t>On a Mac</w:t>
      </w:r>
      <w:r w:rsidR="00AA0F68">
        <w:t xml:space="preserve"> in the Finder application</w:t>
      </w:r>
      <w:r>
        <w:t xml:space="preserve">, the path bar is hidden by default. You can change this default by </w:t>
      </w:r>
      <w:r w:rsidR="00AA0F68">
        <w:t xml:space="preserve">opening Finder and </w:t>
      </w:r>
      <w:r>
        <w:t>clicking View -&gt; Show Path Bar in the Finder menu options. The path will appear at the bottom of the</w:t>
      </w:r>
      <w:r w:rsidR="00FA0507">
        <w:t xml:space="preserve"> Finder application window</w:t>
      </w:r>
      <w:r>
        <w:t>. Navigate your folder structure by clicking on folders in the path bar. Copy the path address by right</w:t>
      </w:r>
      <w:r w:rsidR="00FA0507">
        <w:t xml:space="preserve"> (</w:t>
      </w:r>
      <w:r w:rsidR="00AF1026">
        <w:t>s</w:t>
      </w:r>
      <w:r w:rsidR="00FA0507">
        <w:t>econdary click)</w:t>
      </w:r>
      <w:r>
        <w:t xml:space="preserve"> clicking on the path and selecting “Copy path.”</w:t>
      </w:r>
    </w:p>
    <w:p w14:paraId="4C67E0DA" w14:textId="582175B8" w:rsidR="005076E1" w:rsidRDefault="005076E1" w:rsidP="005076E1">
      <w:pPr>
        <w:pStyle w:val="BodyText"/>
      </w:pPr>
      <w:r>
        <w:t>On a PC, the path bar is always visible</w:t>
      </w:r>
      <w:r w:rsidR="00FB2FCE">
        <w:t xml:space="preserve"> in the upper portion of the </w:t>
      </w:r>
      <w:r w:rsidR="0056051A">
        <w:t>File Explorer</w:t>
      </w:r>
      <w:r w:rsidR="00FB2FCE">
        <w:t xml:space="preserve"> application</w:t>
      </w:r>
      <w:r>
        <w:t xml:space="preserve">. Navigate your folder structure by clicking on folders in the path bar. Copy the path address by clicking into the blank white space next to the path bar and pressing </w:t>
      </w:r>
      <w:proofErr w:type="spellStart"/>
      <w:r>
        <w:t>Ctrl+c</w:t>
      </w:r>
      <w:proofErr w:type="spellEnd"/>
      <w:r>
        <w:t>.</w:t>
      </w:r>
    </w:p>
    <w:tbl>
      <w:tblPr>
        <w:tblStyle w:val="Table"/>
        <w:tblW w:w="5000" w:type="pct"/>
        <w:tblLayout w:type="fixed"/>
        <w:tblLook w:val="0000" w:firstRow="0" w:lastRow="0" w:firstColumn="0" w:lastColumn="0" w:noHBand="0" w:noVBand="0"/>
      </w:tblPr>
      <w:tblGrid>
        <w:gridCol w:w="4788"/>
        <w:gridCol w:w="4788"/>
      </w:tblGrid>
      <w:tr w:rsidR="005076E1" w14:paraId="3349CDE0" w14:textId="77777777" w:rsidTr="007F45AA">
        <w:tc>
          <w:tcPr>
            <w:tcW w:w="3960" w:type="dxa"/>
          </w:tcPr>
          <w:p w14:paraId="4829EA47" w14:textId="77777777" w:rsidR="005076E1" w:rsidRDefault="005076E1" w:rsidP="007F45AA">
            <w:pPr>
              <w:pStyle w:val="CaptionedFigure"/>
            </w:pPr>
            <w:r>
              <w:rPr>
                <w:noProof/>
              </w:rPr>
              <w:drawing>
                <wp:inline distT="0" distB="0" distL="0" distR="0" wp14:anchorId="16C37618" wp14:editId="63963488">
                  <wp:extent cx="2784974" cy="2381250"/>
                  <wp:effectExtent l="0" t="0" r="0" b="0"/>
                  <wp:docPr id="65" name="Picture" descr="Mac"/>
                  <wp:cNvGraphicFramePr/>
                  <a:graphic xmlns:a="http://schemas.openxmlformats.org/drawingml/2006/main">
                    <a:graphicData uri="http://schemas.openxmlformats.org/drawingml/2006/picture">
                      <pic:pic xmlns:pic="http://schemas.openxmlformats.org/drawingml/2006/picture">
                        <pic:nvPicPr>
                          <pic:cNvPr id="66" name="Picture" descr="1_2g_mac_pathbar.png"/>
                          <pic:cNvPicPr>
                            <a:picLocks noChangeAspect="1" noChangeArrowheads="1"/>
                          </pic:cNvPicPr>
                        </pic:nvPicPr>
                        <pic:blipFill>
                          <a:blip r:embed="rId21"/>
                          <a:stretch>
                            <a:fillRect/>
                          </a:stretch>
                        </pic:blipFill>
                        <pic:spPr bwMode="auto">
                          <a:xfrm>
                            <a:off x="0" y="0"/>
                            <a:ext cx="2784974" cy="2381250"/>
                          </a:xfrm>
                          <a:prstGeom prst="rect">
                            <a:avLst/>
                          </a:prstGeom>
                          <a:noFill/>
                          <a:ln w="9525">
                            <a:noFill/>
                            <a:headEnd/>
                            <a:tailEnd/>
                          </a:ln>
                        </pic:spPr>
                      </pic:pic>
                    </a:graphicData>
                  </a:graphic>
                </wp:inline>
              </w:drawing>
            </w:r>
          </w:p>
          <w:p w14:paraId="0B0D92E4" w14:textId="77777777" w:rsidR="005076E1" w:rsidRDefault="005076E1" w:rsidP="007F45AA">
            <w:pPr>
              <w:pStyle w:val="ImageCaption"/>
            </w:pPr>
            <w:r>
              <w:t>Mac</w:t>
            </w:r>
          </w:p>
        </w:tc>
        <w:tc>
          <w:tcPr>
            <w:tcW w:w="3960" w:type="dxa"/>
          </w:tcPr>
          <w:p w14:paraId="22C8FA4A" w14:textId="77777777" w:rsidR="005076E1" w:rsidRDefault="005076E1" w:rsidP="007F45AA">
            <w:pPr>
              <w:pStyle w:val="CaptionedFigure"/>
            </w:pPr>
            <w:r>
              <w:rPr>
                <w:noProof/>
              </w:rPr>
              <w:drawing>
                <wp:inline distT="0" distB="0" distL="0" distR="0" wp14:anchorId="146A3FFE" wp14:editId="4B25AD0B">
                  <wp:extent cx="4199659" cy="2381250"/>
                  <wp:effectExtent l="0" t="0" r="0" b="0"/>
                  <wp:docPr id="68" name="Picture" descr="PC"/>
                  <wp:cNvGraphicFramePr/>
                  <a:graphic xmlns:a="http://schemas.openxmlformats.org/drawingml/2006/main">
                    <a:graphicData uri="http://schemas.openxmlformats.org/drawingml/2006/picture">
                      <pic:pic xmlns:pic="http://schemas.openxmlformats.org/drawingml/2006/picture">
                        <pic:nvPicPr>
                          <pic:cNvPr id="69" name="Picture" descr="1_3g_pc_pathbar.png"/>
                          <pic:cNvPicPr>
                            <a:picLocks noChangeAspect="1" noChangeArrowheads="1"/>
                          </pic:cNvPicPr>
                        </pic:nvPicPr>
                        <pic:blipFill>
                          <a:blip r:embed="rId22"/>
                          <a:stretch>
                            <a:fillRect/>
                          </a:stretch>
                        </pic:blipFill>
                        <pic:spPr bwMode="auto">
                          <a:xfrm>
                            <a:off x="0" y="0"/>
                            <a:ext cx="4199659" cy="2381250"/>
                          </a:xfrm>
                          <a:prstGeom prst="rect">
                            <a:avLst/>
                          </a:prstGeom>
                          <a:noFill/>
                          <a:ln w="9525">
                            <a:noFill/>
                            <a:headEnd/>
                            <a:tailEnd/>
                          </a:ln>
                        </pic:spPr>
                      </pic:pic>
                    </a:graphicData>
                  </a:graphic>
                </wp:inline>
              </w:drawing>
            </w:r>
          </w:p>
          <w:p w14:paraId="1336AAF9" w14:textId="77777777" w:rsidR="005076E1" w:rsidRDefault="005076E1" w:rsidP="007F45AA">
            <w:pPr>
              <w:pStyle w:val="ImageCaption"/>
            </w:pPr>
            <w:r>
              <w:t>PC</w:t>
            </w:r>
          </w:p>
        </w:tc>
      </w:tr>
    </w:tbl>
    <w:p w14:paraId="42B8AB4B" w14:textId="68164AF4" w:rsidR="00FA0B26" w:rsidRDefault="005076E1" w:rsidP="005076E1">
      <w:pPr>
        <w:pStyle w:val="BodyText"/>
      </w:pPr>
      <w:r>
        <w:t xml:space="preserve">Additional information on organizing your files </w:t>
      </w:r>
      <w:r w:rsidR="00C834D0">
        <w:t>is in</w:t>
      </w:r>
      <w:r>
        <w:t xml:space="preserve"> </w:t>
      </w:r>
      <w:hyperlink w:anchor="_File_structure">
        <w:r>
          <w:rPr>
            <w:rStyle w:val="Hyperlink"/>
          </w:rPr>
          <w:t>“File Management” &gt; “File Structure”.</w:t>
        </w:r>
      </w:hyperlink>
    </w:p>
    <w:p w14:paraId="283080EF" w14:textId="77777777" w:rsidR="00FA0B26" w:rsidRDefault="00FA0B26" w:rsidP="00FA0B26">
      <w:pPr>
        <w:pStyle w:val="Heading3"/>
      </w:pPr>
      <w:bookmarkStart w:id="15" w:name="mousetrackpad-settings"/>
      <w:bookmarkStart w:id="16" w:name="word-processor-setup-the-navigation-pane"/>
      <w:bookmarkEnd w:id="14"/>
      <w:r>
        <w:t>Mouse/trackpad settings</w:t>
      </w:r>
    </w:p>
    <w:p w14:paraId="67CF1621" w14:textId="28D45198" w:rsidR="00FA0B26" w:rsidRDefault="00FA0B26" w:rsidP="00FA0B26">
      <w:pPr>
        <w:pStyle w:val="Compact"/>
        <w:numPr>
          <w:ilvl w:val="0"/>
          <w:numId w:val="18"/>
        </w:numPr>
      </w:pPr>
      <w:r>
        <w:t>Search for your mouse/trackpad settings by searching for “Mouse Settings” in your spotlight search</w:t>
      </w:r>
      <w:r w:rsidR="009751CC">
        <w:t xml:space="preserve"> on a Mac</w:t>
      </w:r>
      <w:r w:rsidR="00644966">
        <w:t xml:space="preserve"> (press Command + space bar)</w:t>
      </w:r>
      <w:r w:rsidR="009751CC">
        <w:t xml:space="preserve"> and </w:t>
      </w:r>
      <w:r w:rsidR="0056051A">
        <w:t xml:space="preserve">the </w:t>
      </w:r>
      <w:r w:rsidR="009751CC">
        <w:t xml:space="preserve">search </w:t>
      </w:r>
      <w:r w:rsidR="0056051A">
        <w:t xml:space="preserve">bar (bottom left) </w:t>
      </w:r>
      <w:r w:rsidR="009751CC">
        <w:t xml:space="preserve">on </w:t>
      </w:r>
      <w:r w:rsidR="00011A17">
        <w:t xml:space="preserve">File </w:t>
      </w:r>
      <w:r w:rsidR="00644966">
        <w:t>Explore</w:t>
      </w:r>
      <w:r w:rsidR="00011A17">
        <w:t>r</w:t>
      </w:r>
      <w:r w:rsidR="00644966">
        <w:t xml:space="preserve"> and s</w:t>
      </w:r>
      <w:r>
        <w:t>ee if you want to adjust any settings.</w:t>
      </w:r>
    </w:p>
    <w:p w14:paraId="546E57F0" w14:textId="25AA9541" w:rsidR="00FA0B26" w:rsidRDefault="00FA0B26" w:rsidP="008654C4">
      <w:pPr>
        <w:pStyle w:val="Compact"/>
        <w:numPr>
          <w:ilvl w:val="0"/>
          <w:numId w:val="18"/>
        </w:numPr>
      </w:pPr>
      <w:r>
        <w:t>On a Mac, mice/trackpads may not have easy access to a right</w:t>
      </w:r>
      <w:r w:rsidR="00644966">
        <w:t xml:space="preserve"> (secondary)</w:t>
      </w:r>
      <w:r>
        <w:t xml:space="preserve"> click. You can</w:t>
      </w:r>
      <w:r w:rsidR="00644966">
        <w:t xml:space="preserve"> access the secondary click menu</w:t>
      </w:r>
      <w:r>
        <w:t xml:space="preserve"> by pressing </w:t>
      </w:r>
      <w:proofErr w:type="spellStart"/>
      <w:r>
        <w:t>Ctrl+click</w:t>
      </w:r>
      <w:proofErr w:type="spellEnd"/>
      <w:r w:rsidR="00644966">
        <w:t xml:space="preserve"> at any time</w:t>
      </w:r>
      <w:r>
        <w:t>, but this is inefficient. For a more accessible right click, adjust your</w:t>
      </w:r>
      <w:r w:rsidR="00644966">
        <w:t xml:space="preserve"> mouse</w:t>
      </w:r>
      <w:r>
        <w:t xml:space="preserve"> settings or install a third-party app such as </w:t>
      </w:r>
      <w:proofErr w:type="spellStart"/>
      <w:r>
        <w:t>BetterTouchTool</w:t>
      </w:r>
      <w:proofErr w:type="spellEnd"/>
      <w:r>
        <w:t>.</w:t>
      </w:r>
      <w:bookmarkEnd w:id="15"/>
    </w:p>
    <w:p w14:paraId="37CD6B5A" w14:textId="4EB36D21" w:rsidR="005076E1" w:rsidRDefault="005076E1" w:rsidP="008654C4">
      <w:pPr>
        <w:pStyle w:val="Heading3"/>
      </w:pPr>
      <w:r>
        <w:lastRenderedPageBreak/>
        <w:t>Word processor setup: the navigation pane</w:t>
      </w:r>
    </w:p>
    <w:p w14:paraId="5E9C1CF5" w14:textId="703C86C3" w:rsidR="005076E1" w:rsidRDefault="00A67895" w:rsidP="005076E1">
      <w:pPr>
        <w:pStyle w:val="FirstParagraph"/>
      </w:pPr>
      <w:r>
        <w:t xml:space="preserve">When </w:t>
      </w:r>
      <w:r w:rsidR="00CC292A">
        <w:t>working with a text-based document or note that has more than a page of text</w:t>
      </w:r>
      <w:r w:rsidR="00B84B26">
        <w:t>,</w:t>
      </w:r>
      <w:r w:rsidR="00CC292A">
        <w:t xml:space="preserve"> d</w:t>
      </w:r>
      <w:r w:rsidR="005076E1">
        <w:t xml:space="preserve">ocument </w:t>
      </w:r>
      <w:r w:rsidR="00CC292A">
        <w:t>organization can help</w:t>
      </w:r>
      <w:r w:rsidR="00C27CD7">
        <w:t xml:space="preserve">. </w:t>
      </w:r>
      <w:r w:rsidR="00011A17">
        <w:t>D</w:t>
      </w:r>
      <w:r w:rsidR="00C27CD7">
        <w:t xml:space="preserve">ocument </w:t>
      </w:r>
      <w:r w:rsidR="005076E1">
        <w:t xml:space="preserve">headers provide many </w:t>
      </w:r>
      <w:r w:rsidR="00C27CD7">
        <w:t xml:space="preserve">organizational </w:t>
      </w:r>
      <w:r w:rsidR="005076E1">
        <w:t>benefits, including:</w:t>
      </w:r>
    </w:p>
    <w:p w14:paraId="260FC4DD" w14:textId="77777777" w:rsidR="005076E1" w:rsidRDefault="005076E1" w:rsidP="005076E1">
      <w:pPr>
        <w:pStyle w:val="Compact"/>
        <w:numPr>
          <w:ilvl w:val="0"/>
          <w:numId w:val="19"/>
        </w:numPr>
      </w:pPr>
      <w:r>
        <w:t>idea organization,</w:t>
      </w:r>
    </w:p>
    <w:p w14:paraId="46000E4D" w14:textId="77777777" w:rsidR="005076E1" w:rsidRDefault="005076E1" w:rsidP="005076E1">
      <w:pPr>
        <w:pStyle w:val="Compact"/>
        <w:numPr>
          <w:ilvl w:val="0"/>
          <w:numId w:val="19"/>
        </w:numPr>
      </w:pPr>
      <w:r>
        <w:t>document navigation by clicking on the relevant part of the outline in the side panel,</w:t>
      </w:r>
    </w:p>
    <w:p w14:paraId="0B318CC6" w14:textId="77777777" w:rsidR="005076E1" w:rsidRDefault="005076E1" w:rsidP="005076E1">
      <w:pPr>
        <w:pStyle w:val="Compact"/>
        <w:numPr>
          <w:ilvl w:val="0"/>
          <w:numId w:val="19"/>
        </w:numPr>
      </w:pPr>
      <w:r>
        <w:t>interactive tables of contents,</w:t>
      </w:r>
    </w:p>
    <w:p w14:paraId="06F23185" w14:textId="56F9B0AE" w:rsidR="005076E1" w:rsidRDefault="005076E1" w:rsidP="005076E1">
      <w:pPr>
        <w:pStyle w:val="Compact"/>
        <w:numPr>
          <w:ilvl w:val="0"/>
          <w:numId w:val="19"/>
        </w:numPr>
      </w:pPr>
      <w:r>
        <w:t>document accessibility</w:t>
      </w:r>
      <w:r w:rsidR="00C27CD7">
        <w:t>, and</w:t>
      </w:r>
    </w:p>
    <w:p w14:paraId="4AB61C29" w14:textId="46E3620F" w:rsidR="00C27CD7" w:rsidRDefault="00C27CD7" w:rsidP="005076E1">
      <w:pPr>
        <w:pStyle w:val="Compact"/>
        <w:numPr>
          <w:ilvl w:val="0"/>
          <w:numId w:val="19"/>
        </w:numPr>
      </w:pPr>
      <w:r>
        <w:t>facilitate teamwork and delegation.</w:t>
      </w:r>
    </w:p>
    <w:p w14:paraId="14626787" w14:textId="4CED4C0D" w:rsidR="005076E1" w:rsidRDefault="005076E1" w:rsidP="005076E1">
      <w:pPr>
        <w:pStyle w:val="FirstParagraph"/>
      </w:pPr>
      <w:r>
        <w:t xml:space="preserve">In </w:t>
      </w:r>
      <w:r>
        <w:rPr>
          <w:b/>
          <w:bCs/>
        </w:rPr>
        <w:t>Microsoft Word,</w:t>
      </w:r>
      <w:r>
        <w:t xml:space="preserve"> you can see a navigation pane with all headers, which creates an interactive table of contents. To access the navigation pane, go to the View ribbon. In the “Show” section, click “Navigation Pane.” Make sure you are in the Document Map (Mac) or Headings (PC) section of the panel on the left</w:t>
      </w:r>
      <w:ins w:id="17" w:author="Maricella Foster-molina" w:date="2025-07-20T14:31:00Z" w16du:dateUtc="2025-07-20T18:31:00Z">
        <w:r w:rsidR="003E41F7">
          <w:t>.</w:t>
        </w:r>
      </w:ins>
    </w:p>
    <w:p w14:paraId="1E2A5FF7" w14:textId="7BF55827" w:rsidR="005076E1" w:rsidRDefault="005076E1" w:rsidP="005076E1">
      <w:pPr>
        <w:pStyle w:val="BodyText"/>
      </w:pPr>
      <w:r>
        <w:rPr>
          <w:b/>
          <w:bCs/>
        </w:rPr>
        <w:t>Google Docs</w:t>
      </w:r>
      <w:r>
        <w:t xml:space="preserve"> opens the navigation pane by default. You may need to click the list icon at the top left of your screen.</w:t>
      </w:r>
    </w:p>
    <w:tbl>
      <w:tblPr>
        <w:tblStyle w:val="Table"/>
        <w:tblW w:w="5000" w:type="pct"/>
        <w:tblLayout w:type="fixed"/>
        <w:tblLook w:val="0000" w:firstRow="0" w:lastRow="0" w:firstColumn="0" w:lastColumn="0" w:noHBand="0" w:noVBand="0"/>
      </w:tblPr>
      <w:tblGrid>
        <w:gridCol w:w="5746"/>
        <w:gridCol w:w="3830"/>
      </w:tblGrid>
      <w:tr w:rsidR="005076E1" w14:paraId="2BCDA7B4" w14:textId="77777777" w:rsidTr="00FA0B26">
        <w:tc>
          <w:tcPr>
            <w:tcW w:w="5746" w:type="dxa"/>
          </w:tcPr>
          <w:p w14:paraId="5AB049DD" w14:textId="77777777" w:rsidR="005076E1" w:rsidRDefault="005076E1" w:rsidP="007F45AA">
            <w:pPr>
              <w:pStyle w:val="CaptionedFigure"/>
            </w:pPr>
            <w:bookmarkStart w:id="18" w:name="first-column"/>
            <w:r>
              <w:rPr>
                <w:noProof/>
              </w:rPr>
              <w:drawing>
                <wp:inline distT="0" distB="0" distL="0" distR="0" wp14:anchorId="7F6C5A8E" wp14:editId="2EC58D3F">
                  <wp:extent cx="2910840" cy="1196340"/>
                  <wp:effectExtent l="0" t="0" r="0" b="0"/>
                  <wp:docPr id="73" name="Picture" descr="Microsoft Word (PC)"/>
                  <wp:cNvGraphicFramePr/>
                  <a:graphic xmlns:a="http://schemas.openxmlformats.org/drawingml/2006/main">
                    <a:graphicData uri="http://schemas.openxmlformats.org/drawingml/2006/picture">
                      <pic:pic xmlns:pic="http://schemas.openxmlformats.org/drawingml/2006/picture">
                        <pic:nvPicPr>
                          <pic:cNvPr id="74" name="Picture" descr="1_4g_view_pc_nav_pane.png"/>
                          <pic:cNvPicPr>
                            <a:picLocks noChangeAspect="1" noChangeArrowheads="1"/>
                          </pic:cNvPicPr>
                        </pic:nvPicPr>
                        <pic:blipFill rotWithShape="1">
                          <a:blip r:embed="rId23"/>
                          <a:srcRect r="5053" b="30210"/>
                          <a:stretch>
                            <a:fillRect/>
                          </a:stretch>
                        </pic:blipFill>
                        <pic:spPr bwMode="auto">
                          <a:xfrm>
                            <a:off x="0" y="0"/>
                            <a:ext cx="2911350" cy="1196550"/>
                          </a:xfrm>
                          <a:prstGeom prst="rect">
                            <a:avLst/>
                          </a:prstGeom>
                          <a:noFill/>
                          <a:ln>
                            <a:noFill/>
                          </a:ln>
                          <a:extLst>
                            <a:ext uri="{53640926-AAD7-44D8-BBD7-CCE9431645EC}">
                              <a14:shadowObscured xmlns:a14="http://schemas.microsoft.com/office/drawing/2010/main"/>
                            </a:ext>
                          </a:extLst>
                        </pic:spPr>
                      </pic:pic>
                    </a:graphicData>
                  </a:graphic>
                </wp:inline>
              </w:drawing>
            </w:r>
          </w:p>
          <w:p w14:paraId="380E99E6" w14:textId="77777777" w:rsidR="005076E1" w:rsidRDefault="005076E1" w:rsidP="007F45AA">
            <w:pPr>
              <w:pStyle w:val="ImageCaption"/>
            </w:pPr>
            <w:r>
              <w:t>Microsoft Word (PC)</w:t>
            </w:r>
          </w:p>
          <w:p w14:paraId="2332D4A3" w14:textId="77777777" w:rsidR="005076E1" w:rsidRDefault="005076E1" w:rsidP="007F45AA">
            <w:pPr>
              <w:pStyle w:val="CaptionedFigure"/>
            </w:pPr>
            <w:r>
              <w:rPr>
                <w:noProof/>
              </w:rPr>
              <w:drawing>
                <wp:inline distT="0" distB="0" distL="0" distR="0" wp14:anchorId="3D79CE75" wp14:editId="1E1A5C53">
                  <wp:extent cx="3048000" cy="1409700"/>
                  <wp:effectExtent l="0" t="0" r="0" b="0"/>
                  <wp:docPr id="76" name="Picture" descr="Microsoft Word (Mac)"/>
                  <wp:cNvGraphicFramePr/>
                  <a:graphic xmlns:a="http://schemas.openxmlformats.org/drawingml/2006/main">
                    <a:graphicData uri="http://schemas.openxmlformats.org/drawingml/2006/picture">
                      <pic:pic xmlns:pic="http://schemas.openxmlformats.org/drawingml/2006/picture">
                        <pic:nvPicPr>
                          <pic:cNvPr id="77" name="Picture" descr="1_4m_view_mac_nav_pane.png"/>
                          <pic:cNvPicPr>
                            <a:picLocks noChangeAspect="1" noChangeArrowheads="1"/>
                          </pic:cNvPicPr>
                        </pic:nvPicPr>
                        <pic:blipFill rotWithShape="1">
                          <a:blip r:embed="rId24"/>
                          <a:srcRect b="17778"/>
                          <a:stretch>
                            <a:fillRect/>
                          </a:stretch>
                        </pic:blipFill>
                        <pic:spPr bwMode="auto">
                          <a:xfrm>
                            <a:off x="0" y="0"/>
                            <a:ext cx="3048000" cy="1409700"/>
                          </a:xfrm>
                          <a:prstGeom prst="rect">
                            <a:avLst/>
                          </a:prstGeom>
                          <a:noFill/>
                          <a:ln>
                            <a:noFill/>
                          </a:ln>
                          <a:extLst>
                            <a:ext uri="{53640926-AAD7-44D8-BBD7-CCE9431645EC}">
                              <a14:shadowObscured xmlns:a14="http://schemas.microsoft.com/office/drawing/2010/main"/>
                            </a:ext>
                          </a:extLst>
                        </pic:spPr>
                      </pic:pic>
                    </a:graphicData>
                  </a:graphic>
                </wp:inline>
              </w:drawing>
            </w:r>
          </w:p>
          <w:p w14:paraId="70144103" w14:textId="77777777" w:rsidR="005076E1" w:rsidRDefault="005076E1" w:rsidP="007F45AA">
            <w:pPr>
              <w:pStyle w:val="ImageCaption"/>
            </w:pPr>
            <w:r>
              <w:t>Microsoft Word (Mac)</w:t>
            </w:r>
          </w:p>
        </w:tc>
        <w:tc>
          <w:tcPr>
            <w:tcW w:w="3830" w:type="dxa"/>
          </w:tcPr>
          <w:p w14:paraId="540EFB16" w14:textId="77777777" w:rsidR="005076E1" w:rsidRDefault="005076E1" w:rsidP="007F45AA">
            <w:pPr>
              <w:pStyle w:val="CaptionedFigure"/>
            </w:pPr>
            <w:bookmarkStart w:id="19" w:name="second-column"/>
            <w:bookmarkEnd w:id="18"/>
            <w:r>
              <w:rPr>
                <w:noProof/>
              </w:rPr>
              <w:drawing>
                <wp:inline distT="0" distB="0" distL="0" distR="0" wp14:anchorId="5C0392A8" wp14:editId="55670FC1">
                  <wp:extent cx="2522220" cy="2598420"/>
                  <wp:effectExtent l="0" t="0" r="0" b="0"/>
                  <wp:docPr id="80" name="Picture" descr="Google Docs"/>
                  <wp:cNvGraphicFramePr/>
                  <a:graphic xmlns:a="http://schemas.openxmlformats.org/drawingml/2006/main">
                    <a:graphicData uri="http://schemas.openxmlformats.org/drawingml/2006/picture">
                      <pic:pic xmlns:pic="http://schemas.openxmlformats.org/drawingml/2006/picture">
                        <pic:nvPicPr>
                          <pic:cNvPr id="81" name="Picture" descr="1_5g_view_googledoc_nav_pane.png"/>
                          <pic:cNvPicPr>
                            <a:picLocks noChangeAspect="1" noChangeArrowheads="1"/>
                          </pic:cNvPicPr>
                        </pic:nvPicPr>
                        <pic:blipFill rotWithShape="1">
                          <a:blip r:embed="rId25"/>
                          <a:srcRect l="-1" r="2814" b="22053"/>
                          <a:stretch>
                            <a:fillRect/>
                          </a:stretch>
                        </pic:blipFill>
                        <pic:spPr bwMode="auto">
                          <a:xfrm>
                            <a:off x="0" y="0"/>
                            <a:ext cx="2522373" cy="2598577"/>
                          </a:xfrm>
                          <a:prstGeom prst="rect">
                            <a:avLst/>
                          </a:prstGeom>
                          <a:noFill/>
                          <a:ln>
                            <a:noFill/>
                          </a:ln>
                          <a:extLst>
                            <a:ext uri="{53640926-AAD7-44D8-BBD7-CCE9431645EC}">
                              <a14:shadowObscured xmlns:a14="http://schemas.microsoft.com/office/drawing/2010/main"/>
                            </a:ext>
                          </a:extLst>
                        </pic:spPr>
                      </pic:pic>
                    </a:graphicData>
                  </a:graphic>
                </wp:inline>
              </w:drawing>
            </w:r>
          </w:p>
          <w:p w14:paraId="5DC36384" w14:textId="77777777" w:rsidR="005076E1" w:rsidRDefault="005076E1" w:rsidP="007F45AA">
            <w:pPr>
              <w:pStyle w:val="ImageCaption"/>
            </w:pPr>
            <w:r>
              <w:t>Google Docs</w:t>
            </w:r>
          </w:p>
        </w:tc>
        <w:bookmarkEnd w:id="19"/>
      </w:tr>
    </w:tbl>
    <w:p w14:paraId="51A5CC79" w14:textId="77777777" w:rsidR="00FA0B26" w:rsidRDefault="00FA0B26">
      <w:pPr>
        <w:rPr>
          <w:rFonts w:asciiTheme="majorHAnsi" w:eastAsiaTheme="majorEastAsia" w:hAnsiTheme="majorHAnsi" w:cstheme="majorBidi"/>
          <w:b/>
          <w:bCs/>
          <w:sz w:val="28"/>
          <w:szCs w:val="28"/>
        </w:rPr>
      </w:pPr>
      <w:bookmarkStart w:id="20" w:name="practice-2"/>
      <w:bookmarkEnd w:id="11"/>
      <w:bookmarkEnd w:id="16"/>
      <w:r>
        <w:br w:type="page"/>
      </w:r>
    </w:p>
    <w:p w14:paraId="02681A27" w14:textId="4C6B764A" w:rsidR="00FA0B26" w:rsidRDefault="00FA0B26" w:rsidP="00FA0B26">
      <w:pPr>
        <w:pStyle w:val="Heading2"/>
      </w:pPr>
      <w:r>
        <w:lastRenderedPageBreak/>
        <w:t>1.2 Practice</w:t>
      </w:r>
    </w:p>
    <w:p w14:paraId="3340B381" w14:textId="735E441E" w:rsidR="005076E1" w:rsidRDefault="005076E1" w:rsidP="005076E1">
      <w:pPr>
        <w:pStyle w:val="FirstParagraph"/>
      </w:pPr>
      <w:r>
        <w:t>Tasks:</w:t>
      </w:r>
    </w:p>
    <w:p w14:paraId="543327EA" w14:textId="7A1EB0A6" w:rsidR="005076E1" w:rsidRDefault="005076E1" w:rsidP="005076E1">
      <w:pPr>
        <w:pStyle w:val="Compact"/>
        <w:numPr>
          <w:ilvl w:val="0"/>
          <w:numId w:val="20"/>
        </w:numPr>
      </w:pPr>
      <w:r>
        <w:t xml:space="preserve">Make sure this tutorial is saved in a logical place on your computer </w:t>
      </w:r>
      <w:proofErr w:type="gramStart"/>
      <w:r>
        <w:t>or</w:t>
      </w:r>
      <w:proofErr w:type="gramEnd"/>
      <w:r>
        <w:t xml:space="preserve"> a cloud environment. </w:t>
      </w:r>
      <w:r w:rsidR="00276B0D">
        <w:t xml:space="preserve">Logical in this context means a place that you could reasonably and quickly locate if you forgot the actual location of the document. </w:t>
      </w:r>
      <w:r>
        <w:t xml:space="preserve">The section on </w:t>
      </w:r>
      <w:hyperlink w:anchor="_File_structure">
        <w:r>
          <w:rPr>
            <w:rStyle w:val="Hyperlink"/>
          </w:rPr>
          <w:t>“File Structure” under “File Management”</w:t>
        </w:r>
      </w:hyperlink>
      <w:r>
        <w:t xml:space="preserve"> may be helpful.</w:t>
      </w:r>
    </w:p>
    <w:p w14:paraId="498F23DC" w14:textId="4E964131" w:rsidR="005076E1" w:rsidRDefault="005076E1" w:rsidP="005076E1">
      <w:pPr>
        <w:pStyle w:val="Compact"/>
        <w:numPr>
          <w:ilvl w:val="0"/>
          <w:numId w:val="20"/>
        </w:numPr>
      </w:pPr>
      <w:r>
        <w:t xml:space="preserve">This document should be open in Google Docs or Microsoft Word. If you are comfortable with a specialized text editor, feel free to use </w:t>
      </w:r>
      <w:r w:rsidR="00276B0D">
        <w:t>that instead</w:t>
      </w:r>
      <w:r>
        <w:t xml:space="preserve">. All sections other than </w:t>
      </w:r>
      <w:hyperlink w:anchor="_2._Organization_within_1" w:history="1">
        <w:r w:rsidRPr="00C55EBA">
          <w:rPr>
            <w:rStyle w:val="Hyperlink"/>
          </w:rPr>
          <w:t>“Organization within a Document”</w:t>
        </w:r>
      </w:hyperlink>
      <w:r>
        <w:t xml:space="preserve"> are possible in specialized text editors.</w:t>
      </w:r>
    </w:p>
    <w:p w14:paraId="135F7F53" w14:textId="77777777" w:rsidR="005076E1" w:rsidRDefault="005076E1" w:rsidP="005076E1">
      <w:pPr>
        <w:pStyle w:val="Compact"/>
        <w:numPr>
          <w:ilvl w:val="0"/>
          <w:numId w:val="20"/>
        </w:numPr>
      </w:pPr>
      <w:r>
        <w:t>Save a copy of this document with the current date at the end. For example, it could be “Computer Skills Tutorials 2025-06-17.docx”.</w:t>
      </w:r>
    </w:p>
    <w:p w14:paraId="51A442CE" w14:textId="77777777" w:rsidR="005076E1" w:rsidRDefault="005076E1" w:rsidP="005076E1">
      <w:pPr>
        <w:pStyle w:val="Compact"/>
        <w:numPr>
          <w:ilvl w:val="0"/>
          <w:numId w:val="20"/>
        </w:numPr>
      </w:pPr>
      <w:r>
        <w:t xml:space="preserve">Ensure that the navigation </w:t>
      </w:r>
      <w:proofErr w:type="gramStart"/>
      <w:r>
        <w:t>pane</w:t>
      </w:r>
      <w:proofErr w:type="gramEnd"/>
      <w:r>
        <w:t xml:space="preserve"> is open and visible on the left side of the screen.</w:t>
      </w:r>
    </w:p>
    <w:p w14:paraId="1A71959D" w14:textId="4B8A23C1" w:rsidR="005076E1" w:rsidRDefault="005076E1" w:rsidP="005076E1">
      <w:pPr>
        <w:pStyle w:val="Compact"/>
        <w:numPr>
          <w:ilvl w:val="0"/>
          <w:numId w:val="20"/>
        </w:numPr>
      </w:pPr>
      <w:r>
        <w:t>The document you saved starts with this section. Start working through the next sections!</w:t>
      </w:r>
      <w:bookmarkEnd w:id="10"/>
      <w:bookmarkEnd w:id="20"/>
    </w:p>
    <w:p w14:paraId="745DFB6B" w14:textId="77777777" w:rsidR="008654C4" w:rsidRDefault="008654C4">
      <w:pPr>
        <w:rPr>
          <w:rFonts w:asciiTheme="majorHAnsi" w:eastAsiaTheme="majorEastAsia" w:hAnsiTheme="majorHAnsi" w:cstheme="majorBidi"/>
          <w:b/>
          <w:bCs/>
          <w:sz w:val="32"/>
          <w:szCs w:val="32"/>
        </w:rPr>
      </w:pPr>
      <w:bookmarkStart w:id="21" w:name="_2._Organization_within"/>
      <w:bookmarkEnd w:id="21"/>
      <w:r>
        <w:br w:type="page"/>
      </w:r>
    </w:p>
    <w:p w14:paraId="2AD43462" w14:textId="1E030185" w:rsidR="005076E1" w:rsidRDefault="005076E1" w:rsidP="008654C4">
      <w:pPr>
        <w:pStyle w:val="Heading1"/>
      </w:pPr>
      <w:bookmarkStart w:id="22" w:name="_2._Organization_within_1"/>
      <w:bookmarkStart w:id="23" w:name="_Toc203242842"/>
      <w:bookmarkEnd w:id="22"/>
      <w:r>
        <w:lastRenderedPageBreak/>
        <w:t>2. Organization within a Document</w:t>
      </w:r>
      <w:bookmarkEnd w:id="23"/>
    </w:p>
    <w:p w14:paraId="2F5AC5A1" w14:textId="77777777" w:rsidR="00900C95" w:rsidRDefault="00900C95" w:rsidP="00900C95">
      <w:pPr>
        <w:spacing w:after="0"/>
      </w:pPr>
    </w:p>
    <w:p w14:paraId="7CBD4FDE" w14:textId="513190BE" w:rsidR="001B4B63" w:rsidRDefault="00D74322" w:rsidP="00900C95">
      <w:pPr>
        <w:spacing w:after="0"/>
      </w:pPr>
      <w:r>
        <w:t xml:space="preserve">A heading in writing is a title or subtitle used to introduce and organize sections of text, making the text easier to understand. </w:t>
      </w:r>
      <w:r w:rsidR="000D5BDE">
        <w:t>It</w:t>
      </w:r>
      <w:r>
        <w:t xml:space="preserve"> act</w:t>
      </w:r>
      <w:r w:rsidR="000D5BDE">
        <w:t>s</w:t>
      </w:r>
      <w:r>
        <w:t xml:space="preserve"> as </w:t>
      </w:r>
      <w:r w:rsidR="000D5BDE">
        <w:t xml:space="preserve">a </w:t>
      </w:r>
      <w:r>
        <w:t xml:space="preserve">signpost for the author and reader to guide them through the narrative. </w:t>
      </w:r>
      <w:r w:rsidR="00A736BD">
        <w:t xml:space="preserve"> You can find an expanded guide </w:t>
      </w:r>
      <w:hyperlink r:id="rId26" w:history="1">
        <w:r w:rsidR="00A736BD" w:rsidRPr="00A736BD">
          <w:rPr>
            <w:rStyle w:val="Hyperlink"/>
          </w:rPr>
          <w:t>here</w:t>
        </w:r>
      </w:hyperlink>
      <w:r w:rsidR="00A736BD">
        <w:t>.</w:t>
      </w:r>
    </w:p>
    <w:p w14:paraId="3A8ECBF3" w14:textId="77777777" w:rsidR="00900C95" w:rsidRDefault="00900C95" w:rsidP="00900C95">
      <w:pPr>
        <w:spacing w:after="0"/>
      </w:pPr>
    </w:p>
    <w:p w14:paraId="29EA5251" w14:textId="0BD174B3" w:rsidR="005076E1" w:rsidRDefault="001B4B63">
      <w:pPr>
        <w:spacing w:after="120"/>
        <w:pPrChange w:id="24" w:author="Maricella Foster-molina" w:date="2025-07-20T15:32:00Z" w16du:dateUtc="2025-07-20T19:32:00Z">
          <w:pPr>
            <w:pStyle w:val="FirstParagraph"/>
          </w:pPr>
        </w:pPrChange>
      </w:pPr>
      <w:r>
        <w:t>Many text editors</w:t>
      </w:r>
      <w:r w:rsidR="000D5BDE">
        <w:t xml:space="preserve"> can</w:t>
      </w:r>
      <w:r>
        <w:t xml:space="preserve"> turn headers into an interactive navigational pane, which doubles as a table of contents. This provides </w:t>
      </w:r>
      <w:r w:rsidR="000D5BDE">
        <w:t>various</w:t>
      </w:r>
      <w:r>
        <w:t xml:space="preserve"> organizational benefits, including</w:t>
      </w:r>
      <w:r w:rsidR="005076E1">
        <w:t>:</w:t>
      </w:r>
    </w:p>
    <w:p w14:paraId="1D64C88B" w14:textId="77777777" w:rsidR="005076E1" w:rsidRDefault="005076E1" w:rsidP="005076E1">
      <w:pPr>
        <w:pStyle w:val="Compact"/>
        <w:numPr>
          <w:ilvl w:val="0"/>
          <w:numId w:val="25"/>
        </w:numPr>
      </w:pPr>
      <w:r>
        <w:t>idea organization,</w:t>
      </w:r>
    </w:p>
    <w:p w14:paraId="3E6E2B2D" w14:textId="77777777" w:rsidR="005076E1" w:rsidRDefault="005076E1" w:rsidP="005076E1">
      <w:pPr>
        <w:pStyle w:val="Compact"/>
        <w:numPr>
          <w:ilvl w:val="0"/>
          <w:numId w:val="25"/>
        </w:numPr>
      </w:pPr>
      <w:r>
        <w:t>document navigation by clicking on the relevant section in the side panel,</w:t>
      </w:r>
    </w:p>
    <w:p w14:paraId="237B3D68" w14:textId="77777777" w:rsidR="005076E1" w:rsidRDefault="005076E1" w:rsidP="005076E1">
      <w:pPr>
        <w:pStyle w:val="Compact"/>
        <w:numPr>
          <w:ilvl w:val="0"/>
          <w:numId w:val="25"/>
        </w:numPr>
      </w:pPr>
      <w:r>
        <w:t>interactive tables of contents,</w:t>
      </w:r>
    </w:p>
    <w:p w14:paraId="49EF9360" w14:textId="7CE51A21" w:rsidR="005076E1" w:rsidRDefault="005076E1" w:rsidP="005076E1">
      <w:pPr>
        <w:pStyle w:val="Compact"/>
        <w:numPr>
          <w:ilvl w:val="0"/>
          <w:numId w:val="25"/>
        </w:numPr>
      </w:pPr>
      <w:r>
        <w:t>document accessibility</w:t>
      </w:r>
      <w:r w:rsidR="00276B0D">
        <w:t xml:space="preserve">, and </w:t>
      </w:r>
    </w:p>
    <w:p w14:paraId="6E856FDC" w14:textId="70EC5A2A" w:rsidR="00276B0D" w:rsidRDefault="00276B0D" w:rsidP="005076E1">
      <w:pPr>
        <w:pStyle w:val="Compact"/>
        <w:numPr>
          <w:ilvl w:val="0"/>
          <w:numId w:val="25"/>
        </w:numPr>
      </w:pPr>
      <w:r>
        <w:t>facilitat</w:t>
      </w:r>
      <w:r w:rsidR="005707F4">
        <w:t>ing</w:t>
      </w:r>
      <w:r>
        <w:t xml:space="preserve"> teamwork and delegation.</w:t>
      </w:r>
    </w:p>
    <w:p w14:paraId="23414A4D" w14:textId="678941DB" w:rsidR="00900C95" w:rsidRPr="00900C95" w:rsidRDefault="005076E1" w:rsidP="00900C95">
      <w:pPr>
        <w:pStyle w:val="FirstParagraph"/>
      </w:pPr>
      <w:r>
        <w:t>You can</w:t>
      </w:r>
      <w:r w:rsidR="00276B0D">
        <w:t xml:space="preserve"> readily make headings</w:t>
      </w:r>
      <w:r>
        <w:t xml:space="preserve"> with a few keystrokes </w:t>
      </w:r>
      <w:r w:rsidR="00DA4D3B">
        <w:t>in</w:t>
      </w:r>
      <w:r>
        <w:t xml:space="preserve"> Google Docs or Microsoft </w:t>
      </w:r>
      <w:r w:rsidR="007B3C0C">
        <w:t>W</w:t>
      </w:r>
      <w:r>
        <w:t>ord.</w:t>
      </w:r>
      <w:r w:rsidR="00DA4D3B">
        <w:t xml:space="preserve"> Put your cursor blinking on some text then</w:t>
      </w:r>
      <w:r>
        <w:t xml:space="preserve"> press </w:t>
      </w:r>
      <w:proofErr w:type="spellStart"/>
      <w:r>
        <w:t>Ctrl+Al</w:t>
      </w:r>
      <w:r w:rsidR="008654C4">
        <w:t>t</w:t>
      </w:r>
      <w:proofErr w:type="spellEnd"/>
      <w:r>
        <w:t xml:space="preserve">+(number) on a PC or </w:t>
      </w:r>
      <w:proofErr w:type="spellStart"/>
      <w:r>
        <w:t>Cmd+</w:t>
      </w:r>
      <w:r w:rsidR="00276B0D">
        <w:t>Option</w:t>
      </w:r>
      <w:proofErr w:type="spellEnd"/>
      <w:r>
        <w:t>+(number) on a Mac.</w:t>
      </w:r>
      <w:r w:rsidR="00D74322">
        <w:t xml:space="preserve"> Read on </w:t>
      </w:r>
      <w:r w:rsidR="001B4B63">
        <w:t>for details on how and when to use headings.</w:t>
      </w:r>
    </w:p>
    <w:p w14:paraId="1900D05F" w14:textId="350D4B5C" w:rsidR="005076E1" w:rsidRDefault="005076E1" w:rsidP="008654C4">
      <w:pPr>
        <w:pStyle w:val="Heading3"/>
      </w:pPr>
      <w:bookmarkStart w:id="25" w:name="examples-1"/>
      <w:r>
        <w:t>Example</w:t>
      </w:r>
      <w:r w:rsidR="00DC0DD6">
        <w:t xml:space="preserve"> heading use</w:t>
      </w:r>
      <w:r w:rsidR="00F82946">
        <w:t xml:space="preserve"> </w:t>
      </w:r>
      <w:r w:rsidR="00DC0DD6">
        <w:t>cases</w:t>
      </w:r>
    </w:p>
    <w:p w14:paraId="4F468083" w14:textId="77777777" w:rsidR="005076E1" w:rsidRDefault="005076E1" w:rsidP="005076E1">
      <w:pPr>
        <w:pStyle w:val="FirstParagraph"/>
      </w:pPr>
      <w:r>
        <w:t>These are some examples of how headers can help.</w:t>
      </w:r>
    </w:p>
    <w:p w14:paraId="5A08DB01" w14:textId="4D5F9B61" w:rsidR="00C221B1" w:rsidRDefault="00C221B1" w:rsidP="005076E1">
      <w:pPr>
        <w:pStyle w:val="Compact"/>
        <w:numPr>
          <w:ilvl w:val="0"/>
          <w:numId w:val="26"/>
        </w:numPr>
      </w:pPr>
      <w:r>
        <w:t>Jump around this document to work on individual sections.</w:t>
      </w:r>
    </w:p>
    <w:p w14:paraId="5EBCFDAD" w14:textId="38742053" w:rsidR="005076E1" w:rsidRDefault="005076E1" w:rsidP="005076E1">
      <w:pPr>
        <w:pStyle w:val="Compact"/>
        <w:numPr>
          <w:ilvl w:val="0"/>
          <w:numId w:val="26"/>
        </w:numPr>
      </w:pPr>
      <w:r>
        <w:t xml:space="preserve">Use headers to organize notes on a (hypothetical) American Wars course by date. </w:t>
      </w:r>
      <w:proofErr w:type="gramStart"/>
      <w:r>
        <w:t>At a glance</w:t>
      </w:r>
      <w:proofErr w:type="gramEnd"/>
      <w:r>
        <w:t>, you can jump from your class on October 6th on the WWI to your class on November 3rd on the Vietnam War.</w:t>
      </w:r>
    </w:p>
    <w:p w14:paraId="3789A103" w14:textId="06D1E853" w:rsidR="001B4B63" w:rsidRDefault="003A7F6C" w:rsidP="001B4B63">
      <w:pPr>
        <w:pStyle w:val="Compact"/>
        <w:numPr>
          <w:ilvl w:val="0"/>
          <w:numId w:val="26"/>
        </w:numPr>
      </w:pPr>
      <w:r>
        <w:t>Y</w:t>
      </w:r>
      <w:r w:rsidR="005076E1">
        <w:t xml:space="preserve">ou can jump from </w:t>
      </w:r>
      <w:r w:rsidR="000D5BDE">
        <w:t>the</w:t>
      </w:r>
      <w:r w:rsidR="005076E1">
        <w:t xml:space="preserve"> introduction to conclusion </w:t>
      </w:r>
      <w:r>
        <w:t xml:space="preserve">in a research paper </w:t>
      </w:r>
      <w:r w:rsidR="005076E1">
        <w:t>with a click. This can help ensure t</w:t>
      </w:r>
      <w:r>
        <w:t xml:space="preserve">hat both sections </w:t>
      </w:r>
      <w:r w:rsidR="00DC0DD6">
        <w:t xml:space="preserve">are </w:t>
      </w:r>
      <w:r w:rsidR="005076E1">
        <w:t>argument</w:t>
      </w:r>
      <w:r w:rsidR="00DC0DD6">
        <w:t>atively aligned</w:t>
      </w:r>
      <w:r w:rsidR="005076E1">
        <w:t>.</w:t>
      </w:r>
    </w:p>
    <w:p w14:paraId="458E363B" w14:textId="5BAB4FD4" w:rsidR="001B4B63" w:rsidRDefault="005076E1" w:rsidP="001B4B63">
      <w:pPr>
        <w:pStyle w:val="Compact"/>
        <w:numPr>
          <w:ilvl w:val="0"/>
          <w:numId w:val="26"/>
        </w:numPr>
      </w:pPr>
      <w:r>
        <w:t xml:space="preserve">In Microsoft Word, you can collapse all sections of your document </w:t>
      </w:r>
      <w:r w:rsidR="00296DE2">
        <w:t xml:space="preserve">to focus on </w:t>
      </w:r>
      <w:r>
        <w:t>the one or two that you are currently working on.</w:t>
      </w:r>
      <w:r w:rsidR="003A7F6C" w:rsidRPr="003A7F6C">
        <w:rPr>
          <w:noProof/>
        </w:rPr>
        <w:t xml:space="preserve"> </w:t>
      </w:r>
      <w:r w:rsidR="003A7F6C">
        <w:rPr>
          <w:noProof/>
        </w:rPr>
        <w:drawing>
          <wp:inline distT="0" distB="0" distL="0" distR="0" wp14:anchorId="07873365" wp14:editId="6F83ED0B">
            <wp:extent cx="4232909" cy="1013460"/>
            <wp:effectExtent l="0" t="0" r="0" b="0"/>
            <wp:docPr id="138" name="Picture" descr="Microsoft Word"/>
            <wp:cNvGraphicFramePr/>
            <a:graphic xmlns:a="http://schemas.openxmlformats.org/drawingml/2006/main">
              <a:graphicData uri="http://schemas.openxmlformats.org/drawingml/2006/picture">
                <pic:pic xmlns:pic="http://schemas.openxmlformats.org/drawingml/2006/picture">
                  <pic:nvPicPr>
                    <pic:cNvPr id="139" name="Picture" descr="6_4g_doc_nav_collapse.gif"/>
                    <pic:cNvPicPr>
                      <a:picLocks noChangeAspect="1" noChangeArrowheads="1"/>
                    </pic:cNvPicPr>
                  </pic:nvPicPr>
                  <pic:blipFill rotWithShape="1">
                    <a:blip r:embed="rId27"/>
                    <a:srcRect t="-1" b="57436"/>
                    <a:stretch>
                      <a:fillRect/>
                    </a:stretch>
                  </pic:blipFill>
                  <pic:spPr bwMode="auto">
                    <a:xfrm>
                      <a:off x="0" y="0"/>
                      <a:ext cx="4233333" cy="1013562"/>
                    </a:xfrm>
                    <a:prstGeom prst="rect">
                      <a:avLst/>
                    </a:prstGeom>
                    <a:noFill/>
                    <a:ln>
                      <a:noFill/>
                    </a:ln>
                    <a:extLst>
                      <a:ext uri="{53640926-AAD7-44D8-BBD7-CCE9431645EC}">
                        <a14:shadowObscured xmlns:a14="http://schemas.microsoft.com/office/drawing/2010/main"/>
                      </a:ext>
                    </a:extLst>
                  </pic:spPr>
                </pic:pic>
              </a:graphicData>
            </a:graphic>
          </wp:inline>
        </w:drawing>
      </w:r>
    </w:p>
    <w:p w14:paraId="7073FEF4" w14:textId="77777777" w:rsidR="003C4A0D" w:rsidRDefault="003C4A0D" w:rsidP="003C4A0D">
      <w:pPr>
        <w:pStyle w:val="NormalWeb"/>
        <w:numPr>
          <w:ilvl w:val="0"/>
          <w:numId w:val="26"/>
        </w:numPr>
      </w:pPr>
      <w:r>
        <w:t>You can send a link to a particular section (Google Docs), create hyperlinks within the text to specific sections (Google Docs and Word), or tell a collaborator to look at section “XXX” and use the navigation pane to get there (Google Docs and Word).</w:t>
      </w:r>
    </w:p>
    <w:p w14:paraId="11CF7B4D" w14:textId="72133C08" w:rsidR="00900C95" w:rsidRDefault="007076BB" w:rsidP="005076E1">
      <w:pPr>
        <w:pStyle w:val="Compact"/>
        <w:numPr>
          <w:ilvl w:val="0"/>
          <w:numId w:val="26"/>
        </w:numPr>
      </w:pPr>
      <w:r>
        <w:t xml:space="preserve">You can “zoom out” of a long document with headings by looking at the navigation pane. With this view, you can assess questions like “Does this order make sense?” </w:t>
      </w:r>
    </w:p>
    <w:p w14:paraId="29B55909" w14:textId="5F81CE2D" w:rsidR="005076E1" w:rsidRDefault="005076E1" w:rsidP="005076E1">
      <w:pPr>
        <w:pStyle w:val="BodyText"/>
      </w:pPr>
      <w:r>
        <w:t>Most other advanced text editors have their own methods of creating document headers for navigation. This document focus</w:t>
      </w:r>
      <w:r w:rsidR="007076BB">
        <w:t>es</w:t>
      </w:r>
      <w:r>
        <w:t xml:space="preserve"> on two basic word processors: Microsoft Word and Google Docs. Note that Microsoft Word is </w:t>
      </w:r>
      <w:r w:rsidR="007076BB">
        <w:t xml:space="preserve">often </w:t>
      </w:r>
      <w:r>
        <w:t>the industry standard as a word processor. Google Docs makes sharing easier but is not as fully featured as Microsoft Word.</w:t>
      </w:r>
    </w:p>
    <w:p w14:paraId="3507907A" w14:textId="1925AB42" w:rsidR="00900C95" w:rsidRDefault="00900C95" w:rsidP="00900C95">
      <w:pPr>
        <w:pStyle w:val="Heading2"/>
        <w:spacing w:after="120"/>
      </w:pPr>
      <w:bookmarkStart w:id="26" w:name="environment-setup-navigation-pane"/>
      <w:bookmarkStart w:id="27" w:name="theory-4"/>
      <w:bookmarkEnd w:id="25"/>
      <w:r>
        <w:lastRenderedPageBreak/>
        <w:t>2.1 Skills</w:t>
      </w:r>
    </w:p>
    <w:p w14:paraId="11DE0320" w14:textId="0E58E8B8" w:rsidR="005076E1" w:rsidRDefault="005707F4" w:rsidP="008654C4">
      <w:pPr>
        <w:pStyle w:val="Heading3"/>
      </w:pPr>
      <w:r>
        <w:t>Enable the</w:t>
      </w:r>
      <w:r w:rsidR="005076E1">
        <w:t xml:space="preserve"> navigation </w:t>
      </w:r>
      <w:proofErr w:type="gramStart"/>
      <w:r w:rsidR="005076E1">
        <w:t>pane</w:t>
      </w:r>
      <w:proofErr w:type="gramEnd"/>
    </w:p>
    <w:p w14:paraId="0D2AA28B" w14:textId="00363B61" w:rsidR="005076E1" w:rsidRDefault="007076BB" w:rsidP="005076E1">
      <w:pPr>
        <w:pStyle w:val="FirstParagraph"/>
      </w:pPr>
      <w:r>
        <w:t xml:space="preserve">The navigation </w:t>
      </w:r>
      <w:proofErr w:type="gramStart"/>
      <w:r>
        <w:t>pane</w:t>
      </w:r>
      <w:proofErr w:type="gramEnd"/>
      <w:r>
        <w:t xml:space="preserve"> displays all headings in your document in a</w:t>
      </w:r>
      <w:r w:rsidR="007A733A">
        <w:t>n</w:t>
      </w:r>
      <w:r>
        <w:t xml:space="preserve"> easy-to-use and ordered way. </w:t>
      </w:r>
      <w:r w:rsidR="005076E1">
        <w:t>To see the navigation pane in Microsoft Word, go to the View ribbon. In the “Show” section, click “Navigation Pane.” Google Docs opens the navigation pane by default. You may need to click the list icon at the top left of your screen.</w:t>
      </w:r>
    </w:p>
    <w:tbl>
      <w:tblPr>
        <w:tblStyle w:val="Table"/>
        <w:tblW w:w="5000" w:type="pct"/>
        <w:tblLayout w:type="fixed"/>
        <w:tblLook w:val="0000" w:firstRow="0" w:lastRow="0" w:firstColumn="0" w:lastColumn="0" w:noHBand="0" w:noVBand="0"/>
      </w:tblPr>
      <w:tblGrid>
        <w:gridCol w:w="4788"/>
        <w:gridCol w:w="4788"/>
      </w:tblGrid>
      <w:tr w:rsidR="005076E1" w14:paraId="65FF659E" w14:textId="77777777" w:rsidTr="00D74322">
        <w:tc>
          <w:tcPr>
            <w:tcW w:w="4788" w:type="dxa"/>
          </w:tcPr>
          <w:p w14:paraId="37AA5FA6" w14:textId="77777777" w:rsidR="005076E1" w:rsidRDefault="005076E1" w:rsidP="007F45AA">
            <w:pPr>
              <w:pStyle w:val="CaptionedFigure"/>
            </w:pPr>
            <w:r>
              <w:rPr>
                <w:noProof/>
              </w:rPr>
              <w:drawing>
                <wp:inline distT="0" distB="0" distL="0" distR="0" wp14:anchorId="25FBE62A" wp14:editId="2A5E4E49">
                  <wp:extent cx="4258310" cy="1836420"/>
                  <wp:effectExtent l="0" t="0" r="0" b="0"/>
                  <wp:docPr id="141" name="Picture" descr="Microsoft Word"/>
                  <wp:cNvGraphicFramePr/>
                  <a:graphic xmlns:a="http://schemas.openxmlformats.org/drawingml/2006/main">
                    <a:graphicData uri="http://schemas.openxmlformats.org/drawingml/2006/picture">
                      <pic:pic xmlns:pic="http://schemas.openxmlformats.org/drawingml/2006/picture">
                        <pic:nvPicPr>
                          <pic:cNvPr id="142" name="Picture" descr="1_4g_view_pc_nav_pane.png"/>
                          <pic:cNvPicPr>
                            <a:picLocks noChangeAspect="1" noChangeArrowheads="1"/>
                          </pic:cNvPicPr>
                        </pic:nvPicPr>
                        <pic:blipFill rotWithShape="1">
                          <a:blip r:embed="rId23"/>
                          <a:srcRect t="1" b="22871"/>
                          <a:stretch>
                            <a:fillRect/>
                          </a:stretch>
                        </pic:blipFill>
                        <pic:spPr bwMode="auto">
                          <a:xfrm>
                            <a:off x="0" y="0"/>
                            <a:ext cx="4258774" cy="1836620"/>
                          </a:xfrm>
                          <a:prstGeom prst="rect">
                            <a:avLst/>
                          </a:prstGeom>
                          <a:noFill/>
                          <a:ln>
                            <a:noFill/>
                          </a:ln>
                          <a:extLst>
                            <a:ext uri="{53640926-AAD7-44D8-BBD7-CCE9431645EC}">
                              <a14:shadowObscured xmlns:a14="http://schemas.microsoft.com/office/drawing/2010/main"/>
                            </a:ext>
                          </a:extLst>
                        </pic:spPr>
                      </pic:pic>
                    </a:graphicData>
                  </a:graphic>
                </wp:inline>
              </w:drawing>
            </w:r>
          </w:p>
          <w:p w14:paraId="1E244324" w14:textId="77777777" w:rsidR="005076E1" w:rsidRDefault="005076E1" w:rsidP="007F45AA">
            <w:pPr>
              <w:pStyle w:val="ImageCaption"/>
            </w:pPr>
            <w:r>
              <w:t>Microsoft Word</w:t>
            </w:r>
          </w:p>
        </w:tc>
        <w:tc>
          <w:tcPr>
            <w:tcW w:w="4788" w:type="dxa"/>
          </w:tcPr>
          <w:p w14:paraId="70307BC4" w14:textId="77777777" w:rsidR="005076E1" w:rsidRDefault="005076E1" w:rsidP="007F45AA">
            <w:pPr>
              <w:pStyle w:val="CaptionedFigure"/>
            </w:pPr>
            <w:r>
              <w:rPr>
                <w:noProof/>
              </w:rPr>
              <w:drawing>
                <wp:inline distT="0" distB="0" distL="0" distR="0" wp14:anchorId="2AA61F75" wp14:editId="2BD4E35A">
                  <wp:extent cx="1853565" cy="1821180"/>
                  <wp:effectExtent l="0" t="0" r="0" b="0"/>
                  <wp:docPr id="143" name="Picture" descr="Google Docs"/>
                  <wp:cNvGraphicFramePr/>
                  <a:graphic xmlns:a="http://schemas.openxmlformats.org/drawingml/2006/main">
                    <a:graphicData uri="http://schemas.openxmlformats.org/drawingml/2006/picture">
                      <pic:pic xmlns:pic="http://schemas.openxmlformats.org/drawingml/2006/picture">
                        <pic:nvPicPr>
                          <pic:cNvPr id="144" name="Picture" descr="1_5g_view_googledoc_nav_pane.png"/>
                          <pic:cNvPicPr>
                            <a:picLocks noChangeAspect="1" noChangeArrowheads="1"/>
                          </pic:cNvPicPr>
                        </pic:nvPicPr>
                        <pic:blipFill rotWithShape="1">
                          <a:blip r:embed="rId25"/>
                          <a:srcRect b="23508"/>
                          <a:stretch>
                            <a:fillRect/>
                          </a:stretch>
                        </pic:blipFill>
                        <pic:spPr bwMode="auto">
                          <a:xfrm>
                            <a:off x="0" y="0"/>
                            <a:ext cx="1853859" cy="1821469"/>
                          </a:xfrm>
                          <a:prstGeom prst="rect">
                            <a:avLst/>
                          </a:prstGeom>
                          <a:noFill/>
                          <a:ln>
                            <a:noFill/>
                          </a:ln>
                          <a:extLst>
                            <a:ext uri="{53640926-AAD7-44D8-BBD7-CCE9431645EC}">
                              <a14:shadowObscured xmlns:a14="http://schemas.microsoft.com/office/drawing/2010/main"/>
                            </a:ext>
                          </a:extLst>
                        </pic:spPr>
                      </pic:pic>
                    </a:graphicData>
                  </a:graphic>
                </wp:inline>
              </w:drawing>
            </w:r>
          </w:p>
          <w:p w14:paraId="0F08F72E" w14:textId="77777777" w:rsidR="005076E1" w:rsidRDefault="005076E1" w:rsidP="007F45AA">
            <w:pPr>
              <w:pStyle w:val="ImageCaption"/>
            </w:pPr>
            <w:r>
              <w:t>Google Docs</w:t>
            </w:r>
          </w:p>
        </w:tc>
      </w:tr>
    </w:tbl>
    <w:p w14:paraId="547BE876" w14:textId="77777777" w:rsidR="00A500EF" w:rsidRDefault="00A500EF" w:rsidP="0028068B">
      <w:pPr>
        <w:pStyle w:val="Heading3"/>
        <w:spacing w:after="240"/>
      </w:pPr>
      <w:bookmarkStart w:id="28" w:name="mousetrackpad-headings"/>
      <w:bookmarkStart w:id="29" w:name="keyboard-headings"/>
      <w:bookmarkEnd w:id="26"/>
      <w:r>
        <w:t>Heading structure</w:t>
      </w:r>
    </w:p>
    <w:p w14:paraId="43A070A0" w14:textId="0473247A" w:rsidR="00A500EF" w:rsidRDefault="00A500EF" w:rsidP="00A500EF">
      <w:r>
        <w:t>Decide what level of heading you want to apply. If it’s a first order topical heading like “Organization within a Document” above, that is a level 1 heading. If it’s a second order heading like “</w:t>
      </w:r>
      <w:r w:rsidR="007A733A">
        <w:t>Keyboard</w:t>
      </w:r>
      <w:r w:rsidRPr="00A500EF">
        <w:t xml:space="preserve"> method to </w:t>
      </w:r>
      <w:r w:rsidR="007A733A">
        <w:t>create</w:t>
      </w:r>
      <w:r w:rsidRPr="00A500EF">
        <w:t xml:space="preserve"> headings</w:t>
      </w:r>
      <w:r>
        <w:t xml:space="preserve">” below, that is a level 2 heading. </w:t>
      </w:r>
      <w:bookmarkEnd w:id="28"/>
    </w:p>
    <w:p w14:paraId="490C6D6B" w14:textId="53D6DF75" w:rsidR="005076E1" w:rsidRDefault="005076E1" w:rsidP="008654C4">
      <w:pPr>
        <w:pStyle w:val="Heading3"/>
      </w:pPr>
      <w:bookmarkStart w:id="30" w:name="_Keyboard_method_to"/>
      <w:bookmarkEnd w:id="30"/>
      <w:r>
        <w:t xml:space="preserve">Keyboard </w:t>
      </w:r>
      <w:r w:rsidR="007076BB">
        <w:t xml:space="preserve">method to </w:t>
      </w:r>
      <w:r w:rsidR="001C170C">
        <w:t>create</w:t>
      </w:r>
      <w:r w:rsidR="007076BB">
        <w:t xml:space="preserve"> </w:t>
      </w:r>
      <w:r>
        <w:t>headings</w:t>
      </w:r>
    </w:p>
    <w:p w14:paraId="7CCE7DA8" w14:textId="6CBDA5B9" w:rsidR="005076E1" w:rsidRDefault="005076E1" w:rsidP="005076E1">
      <w:pPr>
        <w:pStyle w:val="FirstParagraph"/>
      </w:pPr>
      <w:r>
        <w:t xml:space="preserve">Headings are especially </w:t>
      </w:r>
      <w:r w:rsidR="00F82946">
        <w:t xml:space="preserve">practical </w:t>
      </w:r>
      <w:r>
        <w:t>if you memorize the keystrokes to generate the</w:t>
      </w:r>
      <w:r w:rsidR="00A500EF">
        <w:t>m</w:t>
      </w:r>
      <w:r>
        <w:t>.</w:t>
      </w:r>
    </w:p>
    <w:tbl>
      <w:tblPr>
        <w:tblStyle w:val="Table"/>
        <w:tblW w:w="4856" w:type="pct"/>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2118"/>
        <w:gridCol w:w="1770"/>
        <w:gridCol w:w="1620"/>
        <w:gridCol w:w="1980"/>
        <w:gridCol w:w="1812"/>
      </w:tblGrid>
      <w:tr w:rsidR="005076E1" w14:paraId="4CB58171" w14:textId="77777777" w:rsidTr="001D319C">
        <w:tc>
          <w:tcPr>
            <w:tcW w:w="2118" w:type="dxa"/>
            <w:tcBorders>
              <w:top w:val="single" w:sz="4" w:space="0" w:color="auto"/>
              <w:bottom w:val="single" w:sz="4" w:space="0" w:color="auto"/>
            </w:tcBorders>
          </w:tcPr>
          <w:p w14:paraId="18B7836E" w14:textId="77777777" w:rsidR="005076E1" w:rsidRDefault="005076E1" w:rsidP="00A500EF">
            <w:pPr>
              <w:pStyle w:val="Compact"/>
              <w:spacing w:before="0" w:after="0"/>
            </w:pPr>
            <w:r>
              <w:rPr>
                <w:b/>
                <w:bCs/>
              </w:rPr>
              <w:t>Type</w:t>
            </w:r>
          </w:p>
        </w:tc>
        <w:tc>
          <w:tcPr>
            <w:tcW w:w="1770" w:type="dxa"/>
            <w:tcBorders>
              <w:top w:val="single" w:sz="4" w:space="0" w:color="auto"/>
              <w:bottom w:val="single" w:sz="4" w:space="0" w:color="auto"/>
            </w:tcBorders>
          </w:tcPr>
          <w:p w14:paraId="5339CDEE" w14:textId="77777777" w:rsidR="005076E1" w:rsidRDefault="005076E1" w:rsidP="00A500EF">
            <w:pPr>
              <w:spacing w:after="0"/>
            </w:pPr>
            <w:r>
              <w:rPr>
                <w:b/>
                <w:bCs/>
              </w:rPr>
              <w:t>Microsoft Word</w:t>
            </w:r>
          </w:p>
          <w:p w14:paraId="6B9DFB6D" w14:textId="77777777" w:rsidR="005076E1" w:rsidRDefault="005076E1" w:rsidP="00A500EF">
            <w:pPr>
              <w:spacing w:after="0"/>
            </w:pPr>
            <w:r>
              <w:rPr>
                <w:b/>
                <w:bCs/>
              </w:rPr>
              <w:t>(PC)</w:t>
            </w:r>
          </w:p>
        </w:tc>
        <w:tc>
          <w:tcPr>
            <w:tcW w:w="1620" w:type="dxa"/>
            <w:tcBorders>
              <w:top w:val="single" w:sz="4" w:space="0" w:color="auto"/>
              <w:bottom w:val="single" w:sz="4" w:space="0" w:color="auto"/>
            </w:tcBorders>
          </w:tcPr>
          <w:p w14:paraId="26C367E1" w14:textId="77777777" w:rsidR="005076E1" w:rsidRDefault="005076E1" w:rsidP="00A500EF">
            <w:pPr>
              <w:spacing w:after="0"/>
            </w:pPr>
            <w:r>
              <w:rPr>
                <w:b/>
                <w:bCs/>
              </w:rPr>
              <w:t>Google Docs</w:t>
            </w:r>
          </w:p>
          <w:p w14:paraId="3174F024" w14:textId="77777777" w:rsidR="005076E1" w:rsidRDefault="005076E1" w:rsidP="00A500EF">
            <w:pPr>
              <w:spacing w:after="0"/>
            </w:pPr>
            <w:r>
              <w:rPr>
                <w:b/>
                <w:bCs/>
              </w:rPr>
              <w:t>(PC)</w:t>
            </w:r>
          </w:p>
        </w:tc>
        <w:tc>
          <w:tcPr>
            <w:tcW w:w="1980" w:type="dxa"/>
            <w:tcBorders>
              <w:top w:val="single" w:sz="4" w:space="0" w:color="auto"/>
              <w:bottom w:val="single" w:sz="4" w:space="0" w:color="auto"/>
            </w:tcBorders>
          </w:tcPr>
          <w:p w14:paraId="5E02B103" w14:textId="77777777" w:rsidR="00A500EF" w:rsidRDefault="005076E1" w:rsidP="00A500EF">
            <w:pPr>
              <w:spacing w:after="0"/>
              <w:rPr>
                <w:b/>
                <w:bCs/>
              </w:rPr>
            </w:pPr>
            <w:r>
              <w:rPr>
                <w:b/>
                <w:bCs/>
              </w:rPr>
              <w:t>Microsoft Word</w:t>
            </w:r>
          </w:p>
          <w:p w14:paraId="5DEB773A" w14:textId="05AD221F" w:rsidR="005076E1" w:rsidRDefault="005076E1" w:rsidP="00A500EF">
            <w:pPr>
              <w:spacing w:after="0"/>
            </w:pPr>
            <w:r>
              <w:rPr>
                <w:b/>
                <w:bCs/>
              </w:rPr>
              <w:t>(Mac)</w:t>
            </w:r>
          </w:p>
        </w:tc>
        <w:tc>
          <w:tcPr>
            <w:tcW w:w="1812" w:type="dxa"/>
            <w:tcBorders>
              <w:top w:val="single" w:sz="4" w:space="0" w:color="auto"/>
              <w:bottom w:val="single" w:sz="4" w:space="0" w:color="auto"/>
            </w:tcBorders>
          </w:tcPr>
          <w:p w14:paraId="2D49C8E8" w14:textId="77777777" w:rsidR="005076E1" w:rsidRDefault="005076E1" w:rsidP="00A500EF">
            <w:pPr>
              <w:spacing w:after="0"/>
            </w:pPr>
            <w:r>
              <w:rPr>
                <w:b/>
                <w:bCs/>
              </w:rPr>
              <w:t>Google Docs</w:t>
            </w:r>
          </w:p>
          <w:p w14:paraId="02AD4826" w14:textId="77777777" w:rsidR="005076E1" w:rsidRDefault="005076E1" w:rsidP="00A500EF">
            <w:pPr>
              <w:spacing w:after="0"/>
            </w:pPr>
            <w:r>
              <w:rPr>
                <w:b/>
                <w:bCs/>
              </w:rPr>
              <w:t>(Mac)</w:t>
            </w:r>
          </w:p>
        </w:tc>
      </w:tr>
      <w:tr w:rsidR="005076E1" w14:paraId="6ED40227" w14:textId="77777777" w:rsidTr="001D319C">
        <w:tc>
          <w:tcPr>
            <w:tcW w:w="2118" w:type="dxa"/>
            <w:tcBorders>
              <w:top w:val="single" w:sz="4" w:space="0" w:color="auto"/>
              <w:bottom w:val="dashSmallGap" w:sz="4" w:space="0" w:color="auto"/>
            </w:tcBorders>
          </w:tcPr>
          <w:p w14:paraId="6A33A943" w14:textId="77777777" w:rsidR="005076E1" w:rsidRDefault="005076E1" w:rsidP="007F45AA">
            <w:pPr>
              <w:pStyle w:val="Compact"/>
            </w:pPr>
            <w:r>
              <w:t>Heading level 1</w:t>
            </w:r>
          </w:p>
        </w:tc>
        <w:tc>
          <w:tcPr>
            <w:tcW w:w="1770" w:type="dxa"/>
            <w:tcBorders>
              <w:top w:val="single" w:sz="4" w:space="0" w:color="auto"/>
              <w:bottom w:val="dashSmallGap" w:sz="4" w:space="0" w:color="auto"/>
            </w:tcBorders>
          </w:tcPr>
          <w:p w14:paraId="5AF15EAF" w14:textId="77777777" w:rsidR="005076E1" w:rsidRDefault="005076E1" w:rsidP="007F45AA">
            <w:pPr>
              <w:pStyle w:val="Compact"/>
            </w:pPr>
            <w:r>
              <w:t>Ctrl+alt+1</w:t>
            </w:r>
          </w:p>
        </w:tc>
        <w:tc>
          <w:tcPr>
            <w:tcW w:w="1620" w:type="dxa"/>
            <w:tcBorders>
              <w:top w:val="single" w:sz="4" w:space="0" w:color="auto"/>
              <w:bottom w:val="dashSmallGap" w:sz="4" w:space="0" w:color="auto"/>
            </w:tcBorders>
          </w:tcPr>
          <w:p w14:paraId="78CA3643" w14:textId="77777777" w:rsidR="005076E1" w:rsidRDefault="005076E1" w:rsidP="007F45AA">
            <w:pPr>
              <w:pStyle w:val="Compact"/>
            </w:pPr>
            <w:r>
              <w:t>Ctrl+alt+1</w:t>
            </w:r>
          </w:p>
        </w:tc>
        <w:tc>
          <w:tcPr>
            <w:tcW w:w="1980" w:type="dxa"/>
            <w:tcBorders>
              <w:top w:val="single" w:sz="4" w:space="0" w:color="auto"/>
              <w:bottom w:val="dashSmallGap" w:sz="4" w:space="0" w:color="auto"/>
            </w:tcBorders>
          </w:tcPr>
          <w:p w14:paraId="0090AE9E" w14:textId="7D725D85" w:rsidR="005076E1" w:rsidRDefault="005076E1" w:rsidP="007F45AA">
            <w:pPr>
              <w:pStyle w:val="Compact"/>
            </w:pPr>
            <w:r>
              <w:t>Cmd+</w:t>
            </w:r>
            <w:r w:rsidR="00F82946">
              <w:t>option</w:t>
            </w:r>
            <w:r>
              <w:t>+1</w:t>
            </w:r>
          </w:p>
        </w:tc>
        <w:tc>
          <w:tcPr>
            <w:tcW w:w="1812" w:type="dxa"/>
            <w:tcBorders>
              <w:top w:val="single" w:sz="4" w:space="0" w:color="auto"/>
              <w:bottom w:val="dashSmallGap" w:sz="4" w:space="0" w:color="auto"/>
            </w:tcBorders>
          </w:tcPr>
          <w:p w14:paraId="498783B1" w14:textId="1B91FCBD" w:rsidR="005076E1" w:rsidRDefault="005076E1" w:rsidP="007F45AA">
            <w:pPr>
              <w:pStyle w:val="Compact"/>
            </w:pPr>
            <w:r>
              <w:t>Cmd+</w:t>
            </w:r>
            <w:r w:rsidR="00F82946">
              <w:t>option</w:t>
            </w:r>
            <w:r>
              <w:t>+1</w:t>
            </w:r>
          </w:p>
        </w:tc>
      </w:tr>
      <w:tr w:rsidR="005076E1" w14:paraId="4C516CE4" w14:textId="77777777" w:rsidTr="001D319C">
        <w:tc>
          <w:tcPr>
            <w:tcW w:w="2118" w:type="dxa"/>
            <w:tcBorders>
              <w:top w:val="dashSmallGap" w:sz="4" w:space="0" w:color="auto"/>
              <w:bottom w:val="dashSmallGap" w:sz="4" w:space="0" w:color="auto"/>
            </w:tcBorders>
          </w:tcPr>
          <w:p w14:paraId="56638A34" w14:textId="77777777" w:rsidR="005076E1" w:rsidRDefault="005076E1" w:rsidP="007F45AA">
            <w:pPr>
              <w:pStyle w:val="Compact"/>
            </w:pPr>
            <w:r>
              <w:t>Heading level 2</w:t>
            </w:r>
          </w:p>
        </w:tc>
        <w:tc>
          <w:tcPr>
            <w:tcW w:w="1770" w:type="dxa"/>
            <w:tcBorders>
              <w:top w:val="dashSmallGap" w:sz="4" w:space="0" w:color="auto"/>
              <w:bottom w:val="dashSmallGap" w:sz="4" w:space="0" w:color="auto"/>
            </w:tcBorders>
          </w:tcPr>
          <w:p w14:paraId="43B9C66E" w14:textId="77777777" w:rsidR="005076E1" w:rsidRDefault="005076E1" w:rsidP="007F45AA">
            <w:pPr>
              <w:pStyle w:val="Compact"/>
            </w:pPr>
            <w:r>
              <w:t>Ctrl+alt+2</w:t>
            </w:r>
          </w:p>
        </w:tc>
        <w:tc>
          <w:tcPr>
            <w:tcW w:w="1620" w:type="dxa"/>
            <w:tcBorders>
              <w:top w:val="dashSmallGap" w:sz="4" w:space="0" w:color="auto"/>
              <w:bottom w:val="dashSmallGap" w:sz="4" w:space="0" w:color="auto"/>
            </w:tcBorders>
          </w:tcPr>
          <w:p w14:paraId="48FE461F" w14:textId="77777777" w:rsidR="005076E1" w:rsidRDefault="005076E1" w:rsidP="007F45AA">
            <w:pPr>
              <w:pStyle w:val="Compact"/>
            </w:pPr>
            <w:r>
              <w:t>Ctrl+alt+2</w:t>
            </w:r>
          </w:p>
        </w:tc>
        <w:tc>
          <w:tcPr>
            <w:tcW w:w="1980" w:type="dxa"/>
            <w:tcBorders>
              <w:top w:val="dashSmallGap" w:sz="4" w:space="0" w:color="auto"/>
              <w:bottom w:val="dashSmallGap" w:sz="4" w:space="0" w:color="auto"/>
            </w:tcBorders>
          </w:tcPr>
          <w:p w14:paraId="5DD4FD22" w14:textId="73644BC9" w:rsidR="005076E1" w:rsidRDefault="005076E1" w:rsidP="007F45AA">
            <w:pPr>
              <w:pStyle w:val="Compact"/>
            </w:pPr>
            <w:r>
              <w:t>Cmd+</w:t>
            </w:r>
            <w:r w:rsidR="00F82946">
              <w:t>option</w:t>
            </w:r>
            <w:r>
              <w:t>+2</w:t>
            </w:r>
          </w:p>
        </w:tc>
        <w:tc>
          <w:tcPr>
            <w:tcW w:w="1812" w:type="dxa"/>
            <w:tcBorders>
              <w:top w:val="dashSmallGap" w:sz="4" w:space="0" w:color="auto"/>
              <w:bottom w:val="dashSmallGap" w:sz="4" w:space="0" w:color="auto"/>
            </w:tcBorders>
          </w:tcPr>
          <w:p w14:paraId="4EFFF471" w14:textId="7131FB44" w:rsidR="005076E1" w:rsidRDefault="005076E1" w:rsidP="007F45AA">
            <w:pPr>
              <w:pStyle w:val="Compact"/>
            </w:pPr>
            <w:r>
              <w:t>Cmd+</w:t>
            </w:r>
            <w:r w:rsidR="00F82946">
              <w:t>option</w:t>
            </w:r>
            <w:r>
              <w:t>+2</w:t>
            </w:r>
          </w:p>
        </w:tc>
      </w:tr>
      <w:tr w:rsidR="005076E1" w14:paraId="0E003AB8" w14:textId="77777777" w:rsidTr="001D319C">
        <w:tc>
          <w:tcPr>
            <w:tcW w:w="2118" w:type="dxa"/>
            <w:tcBorders>
              <w:top w:val="dashSmallGap" w:sz="4" w:space="0" w:color="auto"/>
              <w:bottom w:val="dashSmallGap" w:sz="4" w:space="0" w:color="auto"/>
            </w:tcBorders>
          </w:tcPr>
          <w:p w14:paraId="6ACB387F" w14:textId="77777777" w:rsidR="005076E1" w:rsidRDefault="005076E1" w:rsidP="007F45AA">
            <w:pPr>
              <w:pStyle w:val="Compact"/>
            </w:pPr>
            <w:r>
              <w:t>Heading level 3</w:t>
            </w:r>
          </w:p>
        </w:tc>
        <w:tc>
          <w:tcPr>
            <w:tcW w:w="1770" w:type="dxa"/>
            <w:tcBorders>
              <w:top w:val="dashSmallGap" w:sz="4" w:space="0" w:color="auto"/>
              <w:bottom w:val="dashSmallGap" w:sz="4" w:space="0" w:color="auto"/>
            </w:tcBorders>
          </w:tcPr>
          <w:p w14:paraId="11435FE5" w14:textId="77777777" w:rsidR="005076E1" w:rsidRDefault="005076E1" w:rsidP="007F45AA">
            <w:pPr>
              <w:pStyle w:val="Compact"/>
            </w:pPr>
            <w:r>
              <w:t>Ctrl+alt+3</w:t>
            </w:r>
          </w:p>
        </w:tc>
        <w:tc>
          <w:tcPr>
            <w:tcW w:w="1620" w:type="dxa"/>
            <w:tcBorders>
              <w:top w:val="dashSmallGap" w:sz="4" w:space="0" w:color="auto"/>
              <w:bottom w:val="dashSmallGap" w:sz="4" w:space="0" w:color="auto"/>
            </w:tcBorders>
          </w:tcPr>
          <w:p w14:paraId="60C27C20" w14:textId="77777777" w:rsidR="005076E1" w:rsidRDefault="005076E1" w:rsidP="007F45AA">
            <w:pPr>
              <w:pStyle w:val="Compact"/>
            </w:pPr>
            <w:r>
              <w:t>Ctrl+alt+3</w:t>
            </w:r>
          </w:p>
        </w:tc>
        <w:tc>
          <w:tcPr>
            <w:tcW w:w="1980" w:type="dxa"/>
            <w:tcBorders>
              <w:top w:val="dashSmallGap" w:sz="4" w:space="0" w:color="auto"/>
              <w:bottom w:val="dashSmallGap" w:sz="4" w:space="0" w:color="auto"/>
            </w:tcBorders>
          </w:tcPr>
          <w:p w14:paraId="2020D0B6" w14:textId="7E9A1991" w:rsidR="005076E1" w:rsidRDefault="005076E1" w:rsidP="007F45AA">
            <w:pPr>
              <w:pStyle w:val="Compact"/>
            </w:pPr>
            <w:r>
              <w:t>Cmd+</w:t>
            </w:r>
            <w:r w:rsidR="00F82946">
              <w:t>option</w:t>
            </w:r>
            <w:r>
              <w:t>+3</w:t>
            </w:r>
          </w:p>
        </w:tc>
        <w:tc>
          <w:tcPr>
            <w:tcW w:w="1812" w:type="dxa"/>
            <w:tcBorders>
              <w:top w:val="dashSmallGap" w:sz="4" w:space="0" w:color="auto"/>
              <w:bottom w:val="dashSmallGap" w:sz="4" w:space="0" w:color="auto"/>
            </w:tcBorders>
          </w:tcPr>
          <w:p w14:paraId="25F39DFA" w14:textId="7732F933" w:rsidR="005076E1" w:rsidRDefault="005076E1" w:rsidP="007F45AA">
            <w:pPr>
              <w:pStyle w:val="Compact"/>
            </w:pPr>
            <w:r>
              <w:t>Cmd+</w:t>
            </w:r>
            <w:r w:rsidR="00F82946">
              <w:t>option</w:t>
            </w:r>
            <w:r>
              <w:t>+3</w:t>
            </w:r>
          </w:p>
        </w:tc>
      </w:tr>
      <w:tr w:rsidR="005076E1" w14:paraId="030819F6" w14:textId="77777777" w:rsidTr="001D319C">
        <w:tc>
          <w:tcPr>
            <w:tcW w:w="2118" w:type="dxa"/>
            <w:tcBorders>
              <w:top w:val="dashSmallGap" w:sz="4" w:space="0" w:color="auto"/>
              <w:bottom w:val="dashSmallGap" w:sz="4" w:space="0" w:color="auto"/>
            </w:tcBorders>
          </w:tcPr>
          <w:p w14:paraId="39D94F7B" w14:textId="77777777" w:rsidR="005076E1" w:rsidRDefault="005076E1" w:rsidP="007F45AA">
            <w:pPr>
              <w:pStyle w:val="Compact"/>
            </w:pPr>
            <w:r>
              <w:t>Normal</w:t>
            </w:r>
          </w:p>
        </w:tc>
        <w:tc>
          <w:tcPr>
            <w:tcW w:w="1770" w:type="dxa"/>
            <w:tcBorders>
              <w:top w:val="dashSmallGap" w:sz="4" w:space="0" w:color="auto"/>
              <w:bottom w:val="dashSmallGap" w:sz="4" w:space="0" w:color="auto"/>
            </w:tcBorders>
          </w:tcPr>
          <w:p w14:paraId="60CAE2B8" w14:textId="77777777" w:rsidR="005076E1" w:rsidRDefault="005076E1" w:rsidP="007F45AA">
            <w:pPr>
              <w:pStyle w:val="Compact"/>
            </w:pPr>
            <w:proofErr w:type="spellStart"/>
            <w:r>
              <w:t>Ctrl+shift+n</w:t>
            </w:r>
            <w:proofErr w:type="spellEnd"/>
          </w:p>
        </w:tc>
        <w:tc>
          <w:tcPr>
            <w:tcW w:w="1620" w:type="dxa"/>
            <w:tcBorders>
              <w:top w:val="dashSmallGap" w:sz="4" w:space="0" w:color="auto"/>
              <w:bottom w:val="dashSmallGap" w:sz="4" w:space="0" w:color="auto"/>
            </w:tcBorders>
          </w:tcPr>
          <w:p w14:paraId="6268A028" w14:textId="77777777" w:rsidR="005076E1" w:rsidRDefault="005076E1" w:rsidP="007F45AA">
            <w:pPr>
              <w:pStyle w:val="Compact"/>
            </w:pPr>
            <w:r>
              <w:t>Ctrl+alt+0</w:t>
            </w:r>
          </w:p>
        </w:tc>
        <w:tc>
          <w:tcPr>
            <w:tcW w:w="1980" w:type="dxa"/>
            <w:tcBorders>
              <w:top w:val="dashSmallGap" w:sz="4" w:space="0" w:color="auto"/>
              <w:bottom w:val="dashSmallGap" w:sz="4" w:space="0" w:color="auto"/>
            </w:tcBorders>
          </w:tcPr>
          <w:p w14:paraId="62D50D46" w14:textId="77777777" w:rsidR="005076E1" w:rsidRDefault="005076E1" w:rsidP="007F45AA">
            <w:pPr>
              <w:pStyle w:val="Compact"/>
            </w:pPr>
            <w:proofErr w:type="spellStart"/>
            <w:r>
              <w:t>Cmd+shift+n</w:t>
            </w:r>
            <w:proofErr w:type="spellEnd"/>
          </w:p>
        </w:tc>
        <w:tc>
          <w:tcPr>
            <w:tcW w:w="1812" w:type="dxa"/>
            <w:tcBorders>
              <w:top w:val="dashSmallGap" w:sz="4" w:space="0" w:color="auto"/>
              <w:bottom w:val="dashSmallGap" w:sz="4" w:space="0" w:color="auto"/>
            </w:tcBorders>
          </w:tcPr>
          <w:p w14:paraId="226B221B" w14:textId="6512213B" w:rsidR="005076E1" w:rsidRDefault="005076E1" w:rsidP="007F45AA">
            <w:pPr>
              <w:pStyle w:val="Compact"/>
            </w:pPr>
            <w:r>
              <w:t>Cmd+</w:t>
            </w:r>
            <w:r w:rsidR="00F82946">
              <w:t>option</w:t>
            </w:r>
            <w:r>
              <w:t>+0</w:t>
            </w:r>
          </w:p>
        </w:tc>
      </w:tr>
      <w:tr w:rsidR="005076E1" w14:paraId="2354C004" w14:textId="77777777" w:rsidTr="001D319C">
        <w:tc>
          <w:tcPr>
            <w:tcW w:w="2118" w:type="dxa"/>
            <w:tcBorders>
              <w:top w:val="dashSmallGap" w:sz="4" w:space="0" w:color="auto"/>
              <w:bottom w:val="single" w:sz="4" w:space="0" w:color="auto"/>
            </w:tcBorders>
          </w:tcPr>
          <w:p w14:paraId="68D8B606" w14:textId="77777777" w:rsidR="005076E1" w:rsidRDefault="005076E1" w:rsidP="007F45AA">
            <w:pPr>
              <w:pStyle w:val="Compact"/>
            </w:pPr>
            <w:r>
              <w:t>Heading dialogue box</w:t>
            </w:r>
          </w:p>
        </w:tc>
        <w:tc>
          <w:tcPr>
            <w:tcW w:w="1770" w:type="dxa"/>
            <w:tcBorders>
              <w:top w:val="dashSmallGap" w:sz="4" w:space="0" w:color="auto"/>
              <w:bottom w:val="single" w:sz="4" w:space="0" w:color="auto"/>
            </w:tcBorders>
          </w:tcPr>
          <w:p w14:paraId="5CCC0535" w14:textId="77777777" w:rsidR="005076E1" w:rsidRDefault="005076E1" w:rsidP="007F45AA">
            <w:pPr>
              <w:pStyle w:val="Compact"/>
            </w:pPr>
            <w:proofErr w:type="spellStart"/>
            <w:r>
              <w:t>Ctrl+shift+s</w:t>
            </w:r>
            <w:proofErr w:type="spellEnd"/>
          </w:p>
        </w:tc>
        <w:tc>
          <w:tcPr>
            <w:tcW w:w="1620" w:type="dxa"/>
            <w:tcBorders>
              <w:top w:val="dashSmallGap" w:sz="4" w:space="0" w:color="auto"/>
              <w:bottom w:val="single" w:sz="4" w:space="0" w:color="auto"/>
            </w:tcBorders>
          </w:tcPr>
          <w:p w14:paraId="19F0AADB" w14:textId="77777777" w:rsidR="005076E1" w:rsidRDefault="005076E1" w:rsidP="007F45AA">
            <w:pPr>
              <w:pStyle w:val="Compact"/>
            </w:pPr>
          </w:p>
        </w:tc>
        <w:tc>
          <w:tcPr>
            <w:tcW w:w="1980" w:type="dxa"/>
            <w:tcBorders>
              <w:top w:val="dashSmallGap" w:sz="4" w:space="0" w:color="auto"/>
              <w:bottom w:val="single" w:sz="4" w:space="0" w:color="auto"/>
            </w:tcBorders>
          </w:tcPr>
          <w:p w14:paraId="40D75CEA" w14:textId="4C290FB2" w:rsidR="005076E1" w:rsidRDefault="00A500EF" w:rsidP="007F45AA">
            <w:pPr>
              <w:pStyle w:val="Compact"/>
            </w:pPr>
            <w:r>
              <w:t>(see text below)</w:t>
            </w:r>
          </w:p>
        </w:tc>
        <w:tc>
          <w:tcPr>
            <w:tcW w:w="1812" w:type="dxa"/>
            <w:tcBorders>
              <w:top w:val="dashSmallGap" w:sz="4" w:space="0" w:color="auto"/>
              <w:bottom w:val="single" w:sz="4" w:space="0" w:color="auto"/>
            </w:tcBorders>
          </w:tcPr>
          <w:p w14:paraId="2114502E" w14:textId="77777777" w:rsidR="005076E1" w:rsidRDefault="005076E1" w:rsidP="007F45AA">
            <w:pPr>
              <w:pStyle w:val="Compact"/>
            </w:pPr>
          </w:p>
        </w:tc>
      </w:tr>
    </w:tbl>
    <w:p w14:paraId="055721FD" w14:textId="0BFE7448" w:rsidR="005076E1" w:rsidRDefault="005076E1" w:rsidP="005076E1">
      <w:pPr>
        <w:pStyle w:val="BodyText"/>
      </w:pPr>
      <w:r>
        <w:t xml:space="preserve">Note that Google Docs </w:t>
      </w:r>
      <w:r w:rsidR="00A500EF">
        <w:t xml:space="preserve">can </w:t>
      </w:r>
      <w:r>
        <w:t>create additional heading levels</w:t>
      </w:r>
      <w:r w:rsidR="00F82946">
        <w:t xml:space="preserve"> beyond level 3</w:t>
      </w:r>
      <w:r>
        <w:t xml:space="preserve"> using the same </w:t>
      </w:r>
      <w:r w:rsidR="00F82946">
        <w:t xml:space="preserve">keyboard shortcut </w:t>
      </w:r>
      <w:r>
        <w:t xml:space="preserve">pattern. Microsoft Word stops keyboard shortcuts after heading level 3, although </w:t>
      </w:r>
      <w:proofErr w:type="spellStart"/>
      <w:r>
        <w:t>Ctrl+shift+s</w:t>
      </w:r>
      <w:proofErr w:type="spellEnd"/>
      <w:r>
        <w:t xml:space="preserve"> </w:t>
      </w:r>
      <w:r w:rsidR="00BC0402">
        <w:t xml:space="preserve">(PC) </w:t>
      </w:r>
      <w:r>
        <w:t xml:space="preserve">provides a handy alternative for </w:t>
      </w:r>
      <w:r w:rsidR="00C221B1">
        <w:t>lower-level</w:t>
      </w:r>
      <w:r>
        <w:t xml:space="preserve"> heading</w:t>
      </w:r>
      <w:r w:rsidR="00F5158A">
        <w:t xml:space="preserve">s. A more </w:t>
      </w:r>
      <w:r w:rsidR="00A500EF">
        <w:t>complex</w:t>
      </w:r>
      <w:r w:rsidR="00F5158A">
        <w:t xml:space="preserve"> solution for a Mac can be found by Googling “</w:t>
      </w:r>
      <w:hyperlink r:id="rId28" w:history="1">
        <w:r w:rsidR="00F5158A" w:rsidRPr="00F5158A">
          <w:rPr>
            <w:rStyle w:val="Hyperlink"/>
          </w:rPr>
          <w:t>mac apply styles shortcut word</w:t>
        </w:r>
      </w:hyperlink>
      <w:r w:rsidR="00F5158A">
        <w:t>.”</w:t>
      </w:r>
    </w:p>
    <w:p w14:paraId="46713537" w14:textId="192F1CB5" w:rsidR="00F5158A" w:rsidRDefault="00F5158A" w:rsidP="001C170C">
      <w:pPr>
        <w:rPr>
          <w:b/>
          <w:bCs/>
        </w:rPr>
      </w:pPr>
      <w:bookmarkStart w:id="31" w:name="change-format-of-all-headers"/>
      <w:bookmarkEnd w:id="29"/>
      <w:r w:rsidRPr="00F5158A">
        <w:lastRenderedPageBreak/>
        <w:t xml:space="preserve">Sometimes you might need to change multiple headers from UPPER CASE to Title Case or lower case. A handy trick in Microsoft Word is to change the case pattern of text using shift+f3 (PC) and </w:t>
      </w:r>
      <w:proofErr w:type="spellStart"/>
      <w:r w:rsidRPr="00F5158A">
        <w:t>Cmd+shift+a</w:t>
      </w:r>
      <w:proofErr w:type="spellEnd"/>
      <w:r w:rsidRPr="00F5158A">
        <w:t xml:space="preserve"> (Mac). Put your cursor in the middle of the word you want to change, then press the keyboard combination above.</w:t>
      </w:r>
    </w:p>
    <w:p w14:paraId="2295A505" w14:textId="79081742" w:rsidR="005076E1" w:rsidRDefault="005076E1" w:rsidP="008654C4">
      <w:pPr>
        <w:pStyle w:val="Heading3"/>
      </w:pPr>
      <w:r>
        <w:t>Change format of all headers</w:t>
      </w:r>
    </w:p>
    <w:p w14:paraId="61E87560" w14:textId="37BE4485" w:rsidR="005076E1" w:rsidRDefault="005076E1" w:rsidP="005076E1">
      <w:pPr>
        <w:pStyle w:val="FirstParagraph"/>
      </w:pPr>
      <w:r>
        <w:t>On either platform, you can adjust heading formats easily with the following steps:</w:t>
      </w:r>
    </w:p>
    <w:p w14:paraId="2DEBC56F" w14:textId="114DD3A1" w:rsidR="005076E1" w:rsidRDefault="005076E1" w:rsidP="005076E1">
      <w:pPr>
        <w:pStyle w:val="Compact"/>
        <w:numPr>
          <w:ilvl w:val="0"/>
          <w:numId w:val="27"/>
        </w:numPr>
      </w:pPr>
      <w:r>
        <w:t>Move to one of the existing headers in this document, such as “</w:t>
      </w:r>
      <w:r w:rsidR="00017AE3">
        <w:t>Change format of all headers</w:t>
      </w:r>
      <w:r>
        <w:t>”. Change the format; you can bold it, for example. Keep your cursor blinking on that header.</w:t>
      </w:r>
    </w:p>
    <w:p w14:paraId="4901F9D5" w14:textId="77777777" w:rsidR="005076E1" w:rsidRDefault="005076E1" w:rsidP="005076E1">
      <w:pPr>
        <w:pStyle w:val="Compact"/>
        <w:numPr>
          <w:ilvl w:val="0"/>
          <w:numId w:val="27"/>
        </w:numPr>
      </w:pPr>
      <w:r>
        <w:t>To make all headers with that level match your new format</w:t>
      </w:r>
    </w:p>
    <w:p w14:paraId="6BDA374B" w14:textId="030A5719" w:rsidR="005076E1" w:rsidRDefault="005076E1" w:rsidP="005076E1">
      <w:pPr>
        <w:pStyle w:val="Compact"/>
        <w:numPr>
          <w:ilvl w:val="1"/>
          <w:numId w:val="28"/>
        </w:numPr>
      </w:pPr>
      <w:r>
        <w:t>Microsoft Word: Select the “Home” ribbon. In the “</w:t>
      </w:r>
      <w:r w:rsidR="00017AE3">
        <w:t>S</w:t>
      </w:r>
      <w:r>
        <w:t>tyle” section, right click on the appropriate header. Click “</w:t>
      </w:r>
      <w:r w:rsidR="00017AE3">
        <w:t>U</w:t>
      </w:r>
      <w:r>
        <w:t>pdate</w:t>
      </w:r>
      <w:r w:rsidR="00017AE3">
        <w:t xml:space="preserve"> Header</w:t>
      </w:r>
      <w:r>
        <w:t xml:space="preserve"> to </w:t>
      </w:r>
      <w:r w:rsidR="00017AE3">
        <w:t>M</w:t>
      </w:r>
      <w:r>
        <w:t xml:space="preserve">atch </w:t>
      </w:r>
      <w:r w:rsidR="00017AE3">
        <w:t>S</w:t>
      </w:r>
      <w:r>
        <w:t>election.”</w:t>
      </w:r>
    </w:p>
    <w:p w14:paraId="2D882D10" w14:textId="7C83BF99" w:rsidR="005076E1" w:rsidRDefault="005076E1" w:rsidP="005076E1">
      <w:pPr>
        <w:pStyle w:val="Compact"/>
        <w:numPr>
          <w:ilvl w:val="1"/>
          <w:numId w:val="28"/>
        </w:numPr>
      </w:pPr>
      <w:r>
        <w:t xml:space="preserve">Google Docs: Click into the heading section of the ribbon. Move your cursor to the appropriate heading. Click “Update </w:t>
      </w:r>
      <w:r w:rsidR="00017AE3">
        <w:t>H</w:t>
      </w:r>
      <w:r>
        <w:t>eading __ to match.”</w:t>
      </w:r>
    </w:p>
    <w:p w14:paraId="5C35792E" w14:textId="06D2EE52" w:rsidR="005076E1" w:rsidRDefault="005076E1" w:rsidP="005076E1">
      <w:pPr>
        <w:pStyle w:val="Compact"/>
        <w:numPr>
          <w:ilvl w:val="0"/>
          <w:numId w:val="27"/>
        </w:numPr>
      </w:pPr>
      <w:r>
        <w:t xml:space="preserve">All headings of that level </w:t>
      </w:r>
      <w:r w:rsidR="00017AE3">
        <w:t>should</w:t>
      </w:r>
      <w:r>
        <w:t xml:space="preserve"> now match the format of the heading your cursor started on.</w:t>
      </w:r>
    </w:p>
    <w:tbl>
      <w:tblPr>
        <w:tblStyle w:val="Table"/>
        <w:tblW w:w="5000" w:type="pct"/>
        <w:tblLayout w:type="fixed"/>
        <w:tblLook w:val="0000" w:firstRow="0" w:lastRow="0" w:firstColumn="0" w:lastColumn="0" w:noHBand="0" w:noVBand="0"/>
      </w:tblPr>
      <w:tblGrid>
        <w:gridCol w:w="4788"/>
        <w:gridCol w:w="4788"/>
      </w:tblGrid>
      <w:tr w:rsidR="005076E1" w14:paraId="77D126E7" w14:textId="77777777" w:rsidTr="007F45AA">
        <w:tc>
          <w:tcPr>
            <w:tcW w:w="3960" w:type="dxa"/>
          </w:tcPr>
          <w:p w14:paraId="0A76C6A9" w14:textId="77777777" w:rsidR="005076E1" w:rsidRDefault="005076E1" w:rsidP="007F45AA">
            <w:pPr>
              <w:pStyle w:val="CaptionedFigure"/>
            </w:pPr>
            <w:r>
              <w:rPr>
                <w:noProof/>
              </w:rPr>
              <w:drawing>
                <wp:inline distT="0" distB="0" distL="0" distR="0" wp14:anchorId="39D014D7" wp14:editId="7EBC4ED3">
                  <wp:extent cx="4367358" cy="2381250"/>
                  <wp:effectExtent l="0" t="0" r="0" b="0"/>
                  <wp:docPr id="149" name="Picture" descr="Microsoft Word"/>
                  <wp:cNvGraphicFramePr/>
                  <a:graphic xmlns:a="http://schemas.openxmlformats.org/drawingml/2006/main">
                    <a:graphicData uri="http://schemas.openxmlformats.org/drawingml/2006/picture">
                      <pic:pic xmlns:pic="http://schemas.openxmlformats.org/drawingml/2006/picture">
                        <pic:nvPicPr>
                          <pic:cNvPr id="150" name="Picture" descr="6_2g_heading_style_word_pc.png"/>
                          <pic:cNvPicPr>
                            <a:picLocks noChangeAspect="1" noChangeArrowheads="1"/>
                          </pic:cNvPicPr>
                        </pic:nvPicPr>
                        <pic:blipFill>
                          <a:blip r:embed="rId29"/>
                          <a:stretch>
                            <a:fillRect/>
                          </a:stretch>
                        </pic:blipFill>
                        <pic:spPr bwMode="auto">
                          <a:xfrm>
                            <a:off x="0" y="0"/>
                            <a:ext cx="4367358" cy="2381250"/>
                          </a:xfrm>
                          <a:prstGeom prst="rect">
                            <a:avLst/>
                          </a:prstGeom>
                          <a:noFill/>
                          <a:ln w="9525">
                            <a:noFill/>
                            <a:headEnd/>
                            <a:tailEnd/>
                          </a:ln>
                        </pic:spPr>
                      </pic:pic>
                    </a:graphicData>
                  </a:graphic>
                </wp:inline>
              </w:drawing>
            </w:r>
          </w:p>
          <w:p w14:paraId="09AFF8EC" w14:textId="77777777" w:rsidR="005076E1" w:rsidRDefault="005076E1" w:rsidP="007F45AA">
            <w:pPr>
              <w:pStyle w:val="ImageCaption"/>
            </w:pPr>
            <w:r>
              <w:t>Microsoft Word</w:t>
            </w:r>
          </w:p>
        </w:tc>
        <w:tc>
          <w:tcPr>
            <w:tcW w:w="3960" w:type="dxa"/>
          </w:tcPr>
          <w:p w14:paraId="3EED19B3" w14:textId="77777777" w:rsidR="005076E1" w:rsidRDefault="005076E1" w:rsidP="007F45AA">
            <w:pPr>
              <w:pStyle w:val="CaptionedFigure"/>
            </w:pPr>
            <w:r>
              <w:rPr>
                <w:noProof/>
              </w:rPr>
              <w:drawing>
                <wp:inline distT="0" distB="0" distL="0" distR="0" wp14:anchorId="1928E2E0" wp14:editId="50946658">
                  <wp:extent cx="3357966" cy="2381250"/>
                  <wp:effectExtent l="0" t="0" r="0" b="0"/>
                  <wp:docPr id="152" name="Picture" descr="Google Docs"/>
                  <wp:cNvGraphicFramePr/>
                  <a:graphic xmlns:a="http://schemas.openxmlformats.org/drawingml/2006/main">
                    <a:graphicData uri="http://schemas.openxmlformats.org/drawingml/2006/picture">
                      <pic:pic xmlns:pic="http://schemas.openxmlformats.org/drawingml/2006/picture">
                        <pic:nvPicPr>
                          <pic:cNvPr id="153" name="Picture" descr="6_1g_heading_style_googledoc.png"/>
                          <pic:cNvPicPr>
                            <a:picLocks noChangeAspect="1" noChangeArrowheads="1"/>
                          </pic:cNvPicPr>
                        </pic:nvPicPr>
                        <pic:blipFill>
                          <a:blip r:embed="rId30"/>
                          <a:stretch>
                            <a:fillRect/>
                          </a:stretch>
                        </pic:blipFill>
                        <pic:spPr bwMode="auto">
                          <a:xfrm>
                            <a:off x="0" y="0"/>
                            <a:ext cx="3357966" cy="2381250"/>
                          </a:xfrm>
                          <a:prstGeom prst="rect">
                            <a:avLst/>
                          </a:prstGeom>
                          <a:noFill/>
                          <a:ln w="9525">
                            <a:noFill/>
                            <a:headEnd/>
                            <a:tailEnd/>
                          </a:ln>
                        </pic:spPr>
                      </pic:pic>
                    </a:graphicData>
                  </a:graphic>
                </wp:inline>
              </w:drawing>
            </w:r>
          </w:p>
          <w:p w14:paraId="28FFC910" w14:textId="77777777" w:rsidR="005076E1" w:rsidRDefault="005076E1" w:rsidP="007F45AA">
            <w:pPr>
              <w:pStyle w:val="ImageCaption"/>
            </w:pPr>
            <w:r>
              <w:t>Google Docs</w:t>
            </w:r>
          </w:p>
        </w:tc>
      </w:tr>
    </w:tbl>
    <w:p w14:paraId="4A3AB988" w14:textId="77777777" w:rsidR="00C221B1" w:rsidRDefault="00C221B1">
      <w:pPr>
        <w:rPr>
          <w:rFonts w:asciiTheme="majorHAnsi" w:eastAsiaTheme="majorEastAsia" w:hAnsiTheme="majorHAnsi" w:cstheme="majorBidi"/>
          <w:b/>
          <w:bCs/>
          <w:sz w:val="28"/>
          <w:szCs w:val="28"/>
        </w:rPr>
      </w:pPr>
      <w:bookmarkStart w:id="32" w:name="practice-4"/>
      <w:bookmarkEnd w:id="27"/>
      <w:bookmarkEnd w:id="31"/>
      <w:r>
        <w:br w:type="page"/>
      </w:r>
    </w:p>
    <w:p w14:paraId="2DCE5FAF" w14:textId="27FA5925" w:rsidR="005076E1" w:rsidRDefault="005076E1" w:rsidP="008654C4">
      <w:pPr>
        <w:pStyle w:val="Heading2"/>
      </w:pPr>
      <w:r>
        <w:lastRenderedPageBreak/>
        <w:t>2.2 Practice</w:t>
      </w:r>
    </w:p>
    <w:p w14:paraId="77358A3B" w14:textId="77777777" w:rsidR="005076E1" w:rsidRDefault="005076E1" w:rsidP="005076E1">
      <w:pPr>
        <w:pStyle w:val="BodyText"/>
      </w:pPr>
      <w:r>
        <w:t>Tasks:</w:t>
      </w:r>
    </w:p>
    <w:p w14:paraId="5C04F870" w14:textId="6C237DD9" w:rsidR="005076E1" w:rsidRDefault="005076E1" w:rsidP="005076E1">
      <w:pPr>
        <w:pStyle w:val="Compact"/>
        <w:numPr>
          <w:ilvl w:val="0"/>
          <w:numId w:val="29"/>
        </w:numPr>
      </w:pPr>
      <w:r>
        <w:t xml:space="preserve">Make the “Tasks” line above into heading level 3 </w:t>
      </w:r>
      <w:r w:rsidR="00F5158A">
        <w:t xml:space="preserve">with just </w:t>
      </w:r>
      <w:r>
        <w:t>your keyboard.</w:t>
      </w:r>
    </w:p>
    <w:p w14:paraId="45BBB608" w14:textId="77777777" w:rsidR="005076E1" w:rsidRDefault="005076E1" w:rsidP="005076E1">
      <w:pPr>
        <w:pStyle w:val="Compact"/>
        <w:numPr>
          <w:ilvl w:val="0"/>
          <w:numId w:val="29"/>
        </w:numPr>
      </w:pPr>
      <w:r>
        <w:t>Change the format of the “Tasks” line.</w:t>
      </w:r>
    </w:p>
    <w:p w14:paraId="4D432679" w14:textId="77777777" w:rsidR="005076E1" w:rsidRDefault="005076E1" w:rsidP="005076E1">
      <w:pPr>
        <w:pStyle w:val="Compact"/>
        <w:numPr>
          <w:ilvl w:val="0"/>
          <w:numId w:val="29"/>
        </w:numPr>
      </w:pPr>
      <w:r>
        <w:t>Apply that format to all level 3 headings in the document.</w:t>
      </w:r>
    </w:p>
    <w:p w14:paraId="2427DA6F" w14:textId="77777777" w:rsidR="005076E1" w:rsidRDefault="005076E1" w:rsidP="005076E1">
      <w:pPr>
        <w:pStyle w:val="Compact"/>
        <w:numPr>
          <w:ilvl w:val="0"/>
          <w:numId w:val="29"/>
        </w:numPr>
      </w:pPr>
      <w:r>
        <w:t>Undo your changes with just your keyboard.</w:t>
      </w:r>
    </w:p>
    <w:p w14:paraId="718C29C1" w14:textId="3B75CC01" w:rsidR="008654C4" w:rsidRDefault="008654C4" w:rsidP="008654C4">
      <w:pPr>
        <w:pStyle w:val="FirstParagraph"/>
      </w:pPr>
      <w:r>
        <w:t xml:space="preserve">The following </w:t>
      </w:r>
      <w:proofErr w:type="gramStart"/>
      <w:r>
        <w:t>gif</w:t>
      </w:r>
      <w:proofErr w:type="gramEnd"/>
      <w:r>
        <w:t xml:space="preserve"> shows an example of these tasks in Microsoft Word.</w:t>
      </w:r>
    </w:p>
    <w:p w14:paraId="75845A61" w14:textId="77777777" w:rsidR="008654C4" w:rsidRDefault="008654C4" w:rsidP="008654C4">
      <w:pPr>
        <w:pStyle w:val="Compact"/>
      </w:pPr>
    </w:p>
    <w:p w14:paraId="51912A54" w14:textId="13685BD6" w:rsidR="008654C4" w:rsidRDefault="008654C4" w:rsidP="008654C4">
      <w:pPr>
        <w:pStyle w:val="Compact"/>
        <w:ind w:left="720"/>
      </w:pPr>
      <w:r>
        <w:rPr>
          <w:noProof/>
        </w:rPr>
        <w:drawing>
          <wp:inline distT="0" distB="0" distL="0" distR="0" wp14:anchorId="7BC9C043" wp14:editId="3657C6E9">
            <wp:extent cx="5943600" cy="3976370"/>
            <wp:effectExtent l="0" t="0" r="0" b="0"/>
            <wp:docPr id="765798571"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98571" name="Picture 2" descr="A screenshot of a computer&#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976370"/>
                    </a:xfrm>
                    <a:prstGeom prst="rect">
                      <a:avLst/>
                    </a:prstGeom>
                    <a:noFill/>
                    <a:ln>
                      <a:noFill/>
                    </a:ln>
                  </pic:spPr>
                </pic:pic>
              </a:graphicData>
            </a:graphic>
          </wp:inline>
        </w:drawing>
      </w:r>
    </w:p>
    <w:bookmarkEnd w:id="6"/>
    <w:bookmarkEnd w:id="32"/>
    <w:p w14:paraId="3CF7028C" w14:textId="77777777" w:rsidR="008654C4" w:rsidRDefault="008654C4">
      <w:pPr>
        <w:rPr>
          <w:rFonts w:asciiTheme="majorHAnsi" w:eastAsiaTheme="majorEastAsia" w:hAnsiTheme="majorHAnsi" w:cstheme="majorBidi"/>
          <w:b/>
          <w:bCs/>
          <w:color w:val="4F81BD" w:themeColor="accent1"/>
          <w:sz w:val="32"/>
          <w:szCs w:val="32"/>
        </w:rPr>
      </w:pPr>
      <w:r>
        <w:br w:type="page"/>
      </w:r>
    </w:p>
    <w:p w14:paraId="7DBD0277" w14:textId="48749EA5" w:rsidR="005076E1" w:rsidRDefault="005076E1" w:rsidP="008654C4">
      <w:pPr>
        <w:pStyle w:val="Heading1"/>
      </w:pPr>
      <w:bookmarkStart w:id="33" w:name="_3._File_Management"/>
      <w:bookmarkStart w:id="34" w:name="_Toc203242843"/>
      <w:bookmarkEnd w:id="33"/>
      <w:r>
        <w:lastRenderedPageBreak/>
        <w:t>3. File Management</w:t>
      </w:r>
      <w:bookmarkEnd w:id="34"/>
    </w:p>
    <w:p w14:paraId="151E7F1D" w14:textId="5338ED1B" w:rsidR="00F82946" w:rsidRDefault="00F82946" w:rsidP="005076E1">
      <w:pPr>
        <w:pStyle w:val="FirstParagraph"/>
      </w:pPr>
      <w:bookmarkStart w:id="35" w:name="theory-3"/>
      <w:r>
        <w:t>File management on a computer refers to the processes and techniques used to organize, store, retrieve, and manage digital files. Ideally, this is done using a structured system that facilitates retrieval</w:t>
      </w:r>
      <w:r w:rsidR="00555DE3">
        <w:t>, because we all inevitably</w:t>
      </w:r>
      <w:r>
        <w:t xml:space="preserve"> forget where something is</w:t>
      </w:r>
      <w:r w:rsidR="00555DE3">
        <w:t>.</w:t>
      </w:r>
    </w:p>
    <w:p w14:paraId="495C97D4" w14:textId="4A515157" w:rsidR="005076E1" w:rsidRDefault="005076E1" w:rsidP="005076E1">
      <w:pPr>
        <w:pStyle w:val="FirstParagraph"/>
      </w:pPr>
      <w:r>
        <w:t xml:space="preserve">The developers of modern computers have gradually added barriers to creating </w:t>
      </w:r>
      <w:r w:rsidR="00517622">
        <w:t>useful</w:t>
      </w:r>
      <w:r>
        <w:t xml:space="preserve"> file structures on a computer. Yet file management is critical </w:t>
      </w:r>
      <w:proofErr w:type="gramStart"/>
      <w:r>
        <w:t>to</w:t>
      </w:r>
      <w:proofErr w:type="gramEnd"/>
      <w:ins w:id="36" w:author="Gardella, Joseph" w:date="2025-07-19T10:58:00Z" w16du:dateUtc="2025-07-19T17:58:00Z">
        <w:r w:rsidR="00517622">
          <w:t>:</w:t>
        </w:r>
      </w:ins>
    </w:p>
    <w:p w14:paraId="1A1871E7" w14:textId="3650FE6E" w:rsidR="00555DE3" w:rsidRDefault="00555DE3" w:rsidP="005076E1">
      <w:pPr>
        <w:pStyle w:val="Compact"/>
        <w:numPr>
          <w:ilvl w:val="0"/>
          <w:numId w:val="21"/>
        </w:numPr>
      </w:pPr>
      <w:r>
        <w:t>consistently retrieve files,</w:t>
      </w:r>
    </w:p>
    <w:p w14:paraId="003981E0" w14:textId="6367A456" w:rsidR="005076E1" w:rsidRDefault="005076E1" w:rsidP="005076E1">
      <w:pPr>
        <w:pStyle w:val="Compact"/>
        <w:numPr>
          <w:ilvl w:val="0"/>
          <w:numId w:val="21"/>
        </w:numPr>
      </w:pPr>
      <w:r>
        <w:t>organize ideas,</w:t>
      </w:r>
    </w:p>
    <w:p w14:paraId="39382A65" w14:textId="77777777" w:rsidR="005076E1" w:rsidRDefault="005076E1" w:rsidP="005076E1">
      <w:pPr>
        <w:pStyle w:val="Compact"/>
        <w:numPr>
          <w:ilvl w:val="0"/>
          <w:numId w:val="21"/>
        </w:numPr>
      </w:pPr>
      <w:r>
        <w:t>store and organize multiple documents associated with a single project,</w:t>
      </w:r>
    </w:p>
    <w:p w14:paraId="3ABF2B20" w14:textId="5809905C" w:rsidR="005076E1" w:rsidRDefault="005076E1" w:rsidP="005076E1">
      <w:pPr>
        <w:pStyle w:val="Compact"/>
        <w:numPr>
          <w:ilvl w:val="0"/>
          <w:numId w:val="21"/>
        </w:numPr>
      </w:pPr>
      <w:r>
        <w:t>create a unique internal address that pinpoints the location of a file or folder,</w:t>
      </w:r>
    </w:p>
    <w:p w14:paraId="52E648F5" w14:textId="77777777" w:rsidR="005076E1" w:rsidRDefault="005076E1" w:rsidP="005076E1">
      <w:pPr>
        <w:pStyle w:val="Compact"/>
        <w:numPr>
          <w:ilvl w:val="0"/>
          <w:numId w:val="21"/>
        </w:numPr>
      </w:pPr>
      <w:r>
        <w:t>effectively code, and</w:t>
      </w:r>
    </w:p>
    <w:p w14:paraId="10B68850" w14:textId="1DFE5D0C" w:rsidR="00517622" w:rsidRDefault="005076E1" w:rsidP="00555DE3">
      <w:pPr>
        <w:pStyle w:val="Compact"/>
        <w:numPr>
          <w:ilvl w:val="0"/>
          <w:numId w:val="21"/>
        </w:numPr>
      </w:pPr>
      <w:r>
        <w:t>manage complex research projects.</w:t>
      </w:r>
    </w:p>
    <w:p w14:paraId="2D75FAC0" w14:textId="37663682" w:rsidR="005076E1" w:rsidRDefault="005076E1" w:rsidP="005076E1">
      <w:pPr>
        <w:pStyle w:val="FirstParagraph"/>
      </w:pPr>
      <w:r>
        <w:t xml:space="preserve">File management is almost entirely inaccessible on most tablets and smartphones. It is </w:t>
      </w:r>
      <w:r w:rsidR="00517622">
        <w:t xml:space="preserve">readily </w:t>
      </w:r>
      <w:r>
        <w:t xml:space="preserve">possible on a computer but requires a few additional clicks and </w:t>
      </w:r>
      <w:proofErr w:type="gramStart"/>
      <w:r>
        <w:t>environment</w:t>
      </w:r>
      <w:proofErr w:type="gramEnd"/>
      <w:r>
        <w:t xml:space="preserve"> adjustments. As such, this section is designed for a Mac or PC computer, not a tablet. Similar principles apply to a Chromebook but are not demonstrated here.</w:t>
      </w:r>
    </w:p>
    <w:p w14:paraId="22215618" w14:textId="126F3BE0" w:rsidR="005076E1" w:rsidRDefault="00555DE3" w:rsidP="005076E1">
      <w:pPr>
        <w:pStyle w:val="BodyText"/>
      </w:pPr>
      <w:r>
        <w:t>File t</w:t>
      </w:r>
      <w:r w:rsidR="005076E1">
        <w:t>ags provide additional organization</w:t>
      </w:r>
      <w:r>
        <w:t>. T</w:t>
      </w:r>
      <w:r w:rsidR="00517622">
        <w:t>hey should be used as secondary file organization tools and not primary organization tools like</w:t>
      </w:r>
      <w:r w:rsidR="005076E1">
        <w:t xml:space="preserve"> </w:t>
      </w:r>
      <w:proofErr w:type="gramStart"/>
      <w:r w:rsidR="005076E1">
        <w:t>a file</w:t>
      </w:r>
      <w:proofErr w:type="gramEnd"/>
      <w:r w:rsidR="005076E1">
        <w:t xml:space="preserve"> structure.</w:t>
      </w:r>
      <w:r>
        <w:t xml:space="preserve"> T</w:t>
      </w:r>
      <w:r w:rsidR="00517622">
        <w:t xml:space="preserve">he file structure creates a unique internal address for </w:t>
      </w:r>
      <w:r>
        <w:t xml:space="preserve">a </w:t>
      </w:r>
      <w:r w:rsidR="00517622">
        <w:t>file that is quite useful for advanced computing.</w:t>
      </w:r>
    </w:p>
    <w:p w14:paraId="246ABDFB" w14:textId="5F8C84D0" w:rsidR="00900C95" w:rsidRDefault="00900C95" w:rsidP="00900C95">
      <w:pPr>
        <w:pStyle w:val="Heading2"/>
      </w:pPr>
      <w:r>
        <w:t>3.1 Skills</w:t>
      </w:r>
    </w:p>
    <w:p w14:paraId="73F08EFD" w14:textId="77777777" w:rsidR="005076E1" w:rsidRDefault="005076E1" w:rsidP="008654C4">
      <w:pPr>
        <w:pStyle w:val="Heading3"/>
      </w:pPr>
      <w:bookmarkStart w:id="37" w:name="path-bars-1"/>
      <w:r>
        <w:t>Path bars</w:t>
      </w:r>
    </w:p>
    <w:p w14:paraId="6EAA698E" w14:textId="7B297296" w:rsidR="005076E1" w:rsidRDefault="002F06AF" w:rsidP="005076E1">
      <w:pPr>
        <w:pStyle w:val="FirstParagraph"/>
      </w:pPr>
      <w:r>
        <w:t>A path bar is a navigational tool in file management applications that help</w:t>
      </w:r>
      <w:r w:rsidR="00555DE3">
        <w:t>s</w:t>
      </w:r>
      <w:r>
        <w:t xml:space="preserve"> you keep track of where you are in a file system</w:t>
      </w:r>
      <w:r w:rsidR="00555DE3">
        <w:t xml:space="preserve">. It </w:t>
      </w:r>
      <w:r>
        <w:t>display</w:t>
      </w:r>
      <w:r w:rsidR="00555DE3">
        <w:t>s</w:t>
      </w:r>
      <w:r>
        <w:t xml:space="preserve"> your current visible folder and the folders it is nested within. It</w:t>
      </w:r>
      <w:r w:rsidR="005076E1">
        <w:t xml:space="preserve"> allows you to copy the address </w:t>
      </w:r>
      <w:r>
        <w:t xml:space="preserve">of your file </w:t>
      </w:r>
      <w:r w:rsidR="005076E1">
        <w:t>in text form</w:t>
      </w:r>
      <w:r>
        <w:t>.</w:t>
      </w:r>
      <w:r w:rsidR="005076E1">
        <w:t xml:space="preserve"> </w:t>
      </w:r>
      <w:r w:rsidR="00555DE3">
        <w:t>I</w:t>
      </w:r>
      <w:r>
        <w:t>t</w:t>
      </w:r>
      <w:r w:rsidR="005076E1">
        <w:t xml:space="preserve"> </w:t>
      </w:r>
      <w:r w:rsidR="00555DE3">
        <w:t xml:space="preserve">also </w:t>
      </w:r>
      <w:r w:rsidR="005076E1">
        <w:t xml:space="preserve">lets you navigate up your folder tree by clicking on higher level folders in the path bar. It is useful in many contexts, and critical for coding projects. Alternate methods exist </w:t>
      </w:r>
      <w:r w:rsidR="00C221B1">
        <w:t>for</w:t>
      </w:r>
      <w:r w:rsidR="005076E1">
        <w:t xml:space="preserve"> each of these tasks, but the path bar accomplishes all of them and is similar on Macs and PCs.</w:t>
      </w:r>
    </w:p>
    <w:p w14:paraId="12F5BB7B" w14:textId="77777777" w:rsidR="0028068B" w:rsidRDefault="0028068B">
      <w:pPr>
        <w:rPr>
          <w:rFonts w:asciiTheme="majorHAnsi" w:eastAsiaTheme="majorEastAsia" w:hAnsiTheme="majorHAnsi" w:cstheme="majorBidi"/>
          <w:bCs/>
          <w:i/>
        </w:rPr>
      </w:pPr>
      <w:bookmarkStart w:id="38" w:name="pc"/>
      <w:r>
        <w:br w:type="page"/>
      </w:r>
    </w:p>
    <w:p w14:paraId="2D204D69" w14:textId="4479E291" w:rsidR="008654C4" w:rsidRDefault="008654C4" w:rsidP="008654C4">
      <w:pPr>
        <w:pStyle w:val="Heading4"/>
      </w:pPr>
      <w:r>
        <w:lastRenderedPageBreak/>
        <w:t>PC</w:t>
      </w:r>
    </w:p>
    <w:p w14:paraId="4B468D7C" w14:textId="77777777" w:rsidR="008654C4" w:rsidRDefault="008654C4" w:rsidP="008654C4">
      <w:pPr>
        <w:pStyle w:val="FirstParagraph"/>
      </w:pPr>
      <w:r>
        <w:t>The path bar is always visible in Window’s File Explorer. To access the text version of the path, click into the blank white space next to the path bar.</w:t>
      </w:r>
    </w:p>
    <w:p w14:paraId="73F585F0" w14:textId="71687AEC" w:rsidR="008654C4" w:rsidRPr="008654C4" w:rsidRDefault="008654C4" w:rsidP="008654C4">
      <w:pPr>
        <w:pStyle w:val="BodyText"/>
      </w:pPr>
      <w:r>
        <w:rPr>
          <w:noProof/>
        </w:rPr>
        <w:drawing>
          <wp:inline distT="0" distB="0" distL="0" distR="0" wp14:anchorId="044E96ED" wp14:editId="5600A28A">
            <wp:extent cx="3726756" cy="2113109"/>
            <wp:effectExtent l="0" t="0" r="0" b="0"/>
            <wp:docPr id="90" name="Picture"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90" name="Picture" descr="A screenshot of a computer&#10;&#10;AI-generated content may be incorrect."/>
                    <pic:cNvPicPr>
                      <a:picLocks noChangeAspect="1" noChangeArrowheads="1"/>
                    </pic:cNvPicPr>
                  </pic:nvPicPr>
                  <pic:blipFill>
                    <a:blip r:embed="rId22"/>
                    <a:stretch>
                      <a:fillRect/>
                    </a:stretch>
                  </pic:blipFill>
                  <pic:spPr bwMode="auto">
                    <a:xfrm>
                      <a:off x="0" y="0"/>
                      <a:ext cx="3726756" cy="2113109"/>
                    </a:xfrm>
                    <a:prstGeom prst="rect">
                      <a:avLst/>
                    </a:prstGeom>
                    <a:noFill/>
                    <a:ln w="9525">
                      <a:noFill/>
                      <a:headEnd/>
                      <a:tailEnd/>
                    </a:ln>
                  </pic:spPr>
                </pic:pic>
              </a:graphicData>
            </a:graphic>
          </wp:inline>
        </w:drawing>
      </w:r>
      <w:bookmarkEnd w:id="38"/>
    </w:p>
    <w:p w14:paraId="1AA07149" w14:textId="77777777" w:rsidR="005076E1" w:rsidRDefault="005076E1" w:rsidP="008654C4">
      <w:pPr>
        <w:pStyle w:val="Heading4"/>
      </w:pPr>
      <w:bookmarkStart w:id="39" w:name="mac"/>
      <w:r>
        <w:t>Mac</w:t>
      </w:r>
    </w:p>
    <w:p w14:paraId="1826CB5F" w14:textId="62844591" w:rsidR="005076E1" w:rsidRDefault="005076E1" w:rsidP="005076E1">
      <w:pPr>
        <w:pStyle w:val="FirstParagraph"/>
      </w:pPr>
      <w:r>
        <w:t xml:space="preserve">The path bar on a Mac is hidden by default but can be displayed by clicking View &gt; Show Path Bar in the Finder menu options. The path will appear at the bottom of the screen. The path can be copied by right clicking on the path </w:t>
      </w:r>
      <w:r w:rsidR="00C221B1">
        <w:t xml:space="preserve">at the bottom of the screen </w:t>
      </w:r>
      <w:r>
        <w:t>and selecting “Copy path”.</w:t>
      </w:r>
    </w:p>
    <w:p w14:paraId="2354CACA" w14:textId="77777777" w:rsidR="005076E1" w:rsidRDefault="005076E1" w:rsidP="005076E1">
      <w:pPr>
        <w:pStyle w:val="BodyText"/>
      </w:pPr>
      <w:r>
        <w:rPr>
          <w:noProof/>
        </w:rPr>
        <w:drawing>
          <wp:inline distT="0" distB="0" distL="0" distR="0" wp14:anchorId="585FF46F" wp14:editId="70F6FAF4">
            <wp:extent cx="4564380" cy="3703320"/>
            <wp:effectExtent l="0" t="0" r="0" b="0"/>
            <wp:docPr id="87" name="Picture"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87" name="Picture" descr="A screenshot of a computer&#10;&#10;AI-generated content may be incorrect."/>
                    <pic:cNvPicPr>
                      <a:picLocks noChangeAspect="1" noChangeArrowheads="1"/>
                    </pic:cNvPicPr>
                  </pic:nvPicPr>
                  <pic:blipFill>
                    <a:blip r:embed="rId21"/>
                    <a:stretch>
                      <a:fillRect/>
                    </a:stretch>
                  </pic:blipFill>
                  <pic:spPr bwMode="auto">
                    <a:xfrm>
                      <a:off x="0" y="0"/>
                      <a:ext cx="4564566" cy="3703471"/>
                    </a:xfrm>
                    <a:prstGeom prst="rect">
                      <a:avLst/>
                    </a:prstGeom>
                    <a:noFill/>
                    <a:ln w="9525">
                      <a:noFill/>
                      <a:headEnd/>
                      <a:tailEnd/>
                    </a:ln>
                  </pic:spPr>
                </pic:pic>
              </a:graphicData>
            </a:graphic>
          </wp:inline>
        </w:drawing>
      </w:r>
    </w:p>
    <w:p w14:paraId="3C171426" w14:textId="77777777" w:rsidR="005076E1" w:rsidRDefault="005076E1" w:rsidP="008654C4">
      <w:pPr>
        <w:pStyle w:val="Heading4"/>
      </w:pPr>
      <w:bookmarkStart w:id="40" w:name="google-drives-path-of-a-sort"/>
      <w:bookmarkEnd w:id="39"/>
      <w:r>
        <w:lastRenderedPageBreak/>
        <w:t>Google Drive’s path, of a sort</w:t>
      </w:r>
    </w:p>
    <w:p w14:paraId="5C6CB784" w14:textId="540B3772" w:rsidR="005076E1" w:rsidRDefault="005076E1" w:rsidP="005076E1">
      <w:pPr>
        <w:pStyle w:val="FirstParagraph"/>
      </w:pPr>
      <w:r>
        <w:t xml:space="preserve">Google Drive also has a folder structure, but it is not nearly as useful or accessible as Mac’s Finder or Window’s File Explorer. </w:t>
      </w:r>
      <w:r w:rsidR="00C221B1">
        <w:t>It</w:t>
      </w:r>
      <w:r>
        <w:t xml:space="preserve"> is difficult to copy the path address (as of Summer 2025). That said, the path does appear at the top of your Google Drive screen. You may need to click three little dots to the left of the path to access the full path information.</w:t>
      </w:r>
    </w:p>
    <w:p w14:paraId="51C92841" w14:textId="77777777" w:rsidR="005076E1" w:rsidRDefault="005076E1" w:rsidP="005076E1">
      <w:pPr>
        <w:pStyle w:val="BodyText"/>
      </w:pPr>
      <w:r>
        <w:rPr>
          <w:noProof/>
        </w:rPr>
        <w:drawing>
          <wp:inline distT="0" distB="0" distL="0" distR="0" wp14:anchorId="36CEEFF6" wp14:editId="52959D89">
            <wp:extent cx="4426003" cy="2013216"/>
            <wp:effectExtent l="0" t="0" r="0" b="0"/>
            <wp:docPr id="94" name="Picture"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94" name="Picture" descr="A screenshot of a computer&#10;&#10;AI-generated content may be incorrect."/>
                    <pic:cNvPicPr>
                      <a:picLocks noChangeAspect="1" noChangeArrowheads="1"/>
                    </pic:cNvPicPr>
                  </pic:nvPicPr>
                  <pic:blipFill>
                    <a:blip r:embed="rId32"/>
                    <a:stretch>
                      <a:fillRect/>
                    </a:stretch>
                  </pic:blipFill>
                  <pic:spPr bwMode="auto">
                    <a:xfrm>
                      <a:off x="0" y="0"/>
                      <a:ext cx="4426003" cy="2013216"/>
                    </a:xfrm>
                    <a:prstGeom prst="rect">
                      <a:avLst/>
                    </a:prstGeom>
                    <a:noFill/>
                    <a:ln w="9525">
                      <a:noFill/>
                      <a:headEnd/>
                      <a:tailEnd/>
                    </a:ln>
                  </pic:spPr>
                </pic:pic>
              </a:graphicData>
            </a:graphic>
          </wp:inline>
        </w:drawing>
      </w:r>
    </w:p>
    <w:p w14:paraId="2D1A35A2" w14:textId="77777777" w:rsidR="005076E1" w:rsidRDefault="005076E1" w:rsidP="008654C4">
      <w:pPr>
        <w:pStyle w:val="Heading3"/>
      </w:pPr>
      <w:bookmarkStart w:id="41" w:name="_File_structure"/>
      <w:bookmarkStart w:id="42" w:name="sec-filestructure"/>
      <w:bookmarkEnd w:id="37"/>
      <w:bookmarkEnd w:id="40"/>
      <w:bookmarkEnd w:id="41"/>
      <w:r>
        <w:t>File structure</w:t>
      </w:r>
    </w:p>
    <w:p w14:paraId="42AD8747" w14:textId="792E95D4" w:rsidR="002F06AF" w:rsidRPr="002F06AF" w:rsidRDefault="002F06AF">
      <w:pPr>
        <w:pStyle w:val="BodyText"/>
        <w:pPrChange w:id="43" w:author="Gardella, Joseph" w:date="2025-07-19T11:05:00Z" w16du:dateUtc="2025-07-19T18:05:00Z">
          <w:pPr>
            <w:pStyle w:val="Heading3"/>
          </w:pPr>
        </w:pPrChange>
      </w:pPr>
      <w:r>
        <w:t xml:space="preserve">A file structure is how you organize and store your files and folders for easy access and management of files. </w:t>
      </w:r>
    </w:p>
    <w:p w14:paraId="61885088" w14:textId="1F8601DA" w:rsidR="005076E1" w:rsidRPr="008654C4" w:rsidRDefault="002F06AF" w:rsidP="008654C4">
      <w:pPr>
        <w:pStyle w:val="Heading4"/>
      </w:pPr>
      <w:bookmarkStart w:id="44" w:name="documents-folder"/>
      <w:r>
        <w:t xml:space="preserve">The </w:t>
      </w:r>
      <w:r w:rsidR="005076E1" w:rsidRPr="008654C4">
        <w:t>Documents folder</w:t>
      </w:r>
    </w:p>
    <w:p w14:paraId="45865297" w14:textId="231982BB" w:rsidR="005076E1" w:rsidRDefault="005076E1" w:rsidP="005076E1">
      <w:pPr>
        <w:pStyle w:val="FirstParagraph"/>
      </w:pPr>
      <w:r>
        <w:t>On a Mac and PC, you should default to creating a file structure in the “Documents” folder. This is the location intended for permanent file storage for most users.</w:t>
      </w:r>
      <w:r w:rsidR="00A17F16">
        <w:t xml:space="preserve"> Instructions for alternatives, such as setting up a synced Google Drive, can be found on </w:t>
      </w:r>
      <w:hyperlink r:id="rId33" w:history="1">
        <w:r w:rsidR="00A17F16" w:rsidRPr="00A17F16">
          <w:rPr>
            <w:rStyle w:val="Hyperlink"/>
          </w:rPr>
          <w:t>Google</w:t>
        </w:r>
      </w:hyperlink>
      <w:r w:rsidR="00A17F16">
        <w:t>.</w:t>
      </w:r>
    </w:p>
    <w:p w14:paraId="4D1B34E2" w14:textId="0B3DBE8F" w:rsidR="005076E1" w:rsidRDefault="005076E1" w:rsidP="005076E1">
      <w:pPr>
        <w:pStyle w:val="BodyText"/>
      </w:pPr>
      <w:r>
        <w:t xml:space="preserve">Note that your Downloads folder is intended for temporary storage. Many of the files you download, such as installers, are intended to be temporary files. Yet they can take up a lot of space. As such, good computer hygiene involves </w:t>
      </w:r>
      <w:r w:rsidR="002F06AF">
        <w:t xml:space="preserve">moving needed files out of your Downloads folder and then </w:t>
      </w:r>
      <w:r>
        <w:t xml:space="preserve">deleting </w:t>
      </w:r>
      <w:r w:rsidR="002F06AF">
        <w:t xml:space="preserve">the contents of </w:t>
      </w:r>
      <w:r>
        <w:t>your Downloads folder on a regular basis. This makes your Downloads folder uniquely unsuitable for permanent storage.</w:t>
      </w:r>
    </w:p>
    <w:p w14:paraId="27C8ADA0" w14:textId="77777777" w:rsidR="005076E1" w:rsidRDefault="005076E1" w:rsidP="008654C4">
      <w:pPr>
        <w:pStyle w:val="Heading4"/>
      </w:pPr>
      <w:bookmarkStart w:id="45" w:name="_Clean_out_the"/>
      <w:bookmarkStart w:id="46" w:name="clean-out-the-downloads-folder"/>
      <w:bookmarkEnd w:id="44"/>
      <w:bookmarkEnd w:id="45"/>
      <w:r>
        <w:t>Clean out the Downloads folder</w:t>
      </w:r>
    </w:p>
    <w:p w14:paraId="58B99FB3" w14:textId="5BB6A484" w:rsidR="005076E1" w:rsidRDefault="005076E1" w:rsidP="005076E1">
      <w:pPr>
        <w:pStyle w:val="FirstParagraph"/>
      </w:pPr>
      <w:r>
        <w:t>If you store your files in your Downloads folder</w:t>
      </w:r>
      <w:r w:rsidR="00046E7A">
        <w:t xml:space="preserve">, you do not have to fix </w:t>
      </w:r>
      <w:proofErr w:type="gramStart"/>
      <w:r w:rsidR="00046E7A">
        <w:t>it</w:t>
      </w:r>
      <w:proofErr w:type="gramEnd"/>
      <w:r w:rsidR="00046E7A">
        <w:t xml:space="preserve"> all at once.</w:t>
      </w:r>
      <w:r w:rsidR="002B57AD">
        <w:t xml:space="preserve"> Instead,</w:t>
      </w:r>
      <w:r w:rsidR="00046E7A">
        <w:t xml:space="preserve"> </w:t>
      </w:r>
      <w:r w:rsidR="002B57AD">
        <w:t>c</w:t>
      </w:r>
      <w:r>
        <w:t xml:space="preserve">reate a plausible file structure in your Documents folder, as described below. Move all contents of your Downloads folder to a folder named “Downloads (insert date)” inside your Documents folder. For all future downloads of potentially permanent files, save them in your Documents folder in a reasonable location. Over time, you can remove things from </w:t>
      </w:r>
      <w:r w:rsidR="00C221B1">
        <w:t xml:space="preserve">the copied </w:t>
      </w:r>
      <w:r>
        <w:t>Downloads folder</w:t>
      </w:r>
      <w:r w:rsidR="002B57AD">
        <w:t xml:space="preserve"> titled “Downloads (insert date)”</w:t>
      </w:r>
      <w:r w:rsidR="00C221B1">
        <w:t xml:space="preserve"> that now lives in your Documents folder</w:t>
      </w:r>
      <w:r>
        <w:t>. Delete unneeded files</w:t>
      </w:r>
      <w:r w:rsidR="00C221B1">
        <w:t>. M</w:t>
      </w:r>
      <w:r>
        <w:t xml:space="preserve">ove others to reasonable locations in your Documents folder. Remove </w:t>
      </w:r>
      <w:proofErr w:type="gramStart"/>
      <w:r>
        <w:t>temptation</w:t>
      </w:r>
      <w:proofErr w:type="gramEnd"/>
      <w:r>
        <w:t xml:space="preserve"> to use your Downloads folder as permanent storage by regularly deleting all the files that end up there. The</w:t>
      </w:r>
      <w:r w:rsidR="002B57AD">
        <w:t xml:space="preserve"> files in the downloads folder</w:t>
      </w:r>
      <w:r>
        <w:t xml:space="preserve"> should all be temporary anyways.</w:t>
      </w:r>
    </w:p>
    <w:p w14:paraId="6430884B" w14:textId="7C72641B" w:rsidR="005076E1" w:rsidRDefault="005076E1" w:rsidP="008654C4">
      <w:pPr>
        <w:pStyle w:val="Heading4"/>
      </w:pPr>
      <w:bookmarkStart w:id="47" w:name="folder-system-principles"/>
      <w:bookmarkEnd w:id="46"/>
      <w:r>
        <w:lastRenderedPageBreak/>
        <w:t xml:space="preserve">Folder system </w:t>
      </w:r>
      <w:r w:rsidR="002B57AD">
        <w:t xml:space="preserve">organization </w:t>
      </w:r>
      <w:r>
        <w:t>principles</w:t>
      </w:r>
    </w:p>
    <w:p w14:paraId="318F0282" w14:textId="00FEB409" w:rsidR="00A17F16" w:rsidRDefault="002B57AD" w:rsidP="002B57AD">
      <w:pPr>
        <w:pStyle w:val="Compact"/>
        <w:numPr>
          <w:ilvl w:val="0"/>
          <w:numId w:val="22"/>
        </w:numPr>
      </w:pPr>
      <w:r>
        <w:t xml:space="preserve">Human brains track time-based categories well. When topics are nicely confined inside a time </w:t>
      </w:r>
      <w:r w:rsidR="00A17F16">
        <w:t>frame</w:t>
      </w:r>
      <w:r>
        <w:t xml:space="preserve">, </w:t>
      </w:r>
      <w:proofErr w:type="gramStart"/>
      <w:r>
        <w:t>contain</w:t>
      </w:r>
      <w:proofErr w:type="gramEnd"/>
      <w:r>
        <w:t xml:space="preserve"> them in folders devoted to a year, season, </w:t>
      </w:r>
      <w:r w:rsidR="00A17F16">
        <w:t xml:space="preserve">or </w:t>
      </w:r>
      <w:r>
        <w:t>semester.</w:t>
      </w:r>
    </w:p>
    <w:p w14:paraId="5FC5048A" w14:textId="25420366" w:rsidR="002B57AD" w:rsidRDefault="00A17F16" w:rsidP="00A17F16">
      <w:pPr>
        <w:pStyle w:val="Compact"/>
        <w:numPr>
          <w:ilvl w:val="0"/>
          <w:numId w:val="22"/>
        </w:numPr>
      </w:pPr>
      <w:r>
        <w:t>H</w:t>
      </w:r>
      <w:r w:rsidR="002B57AD">
        <w:t xml:space="preserve">uman brains also track project-based categories well. You can organize folders devoted to </w:t>
      </w:r>
      <w:proofErr w:type="gramStart"/>
      <w:r w:rsidR="002B57AD">
        <w:t>particular parts</w:t>
      </w:r>
      <w:proofErr w:type="gramEnd"/>
      <w:r w:rsidR="002B57AD">
        <w:t xml:space="preserve"> of projects.</w:t>
      </w:r>
    </w:p>
    <w:p w14:paraId="34E97F29" w14:textId="7F77C345" w:rsidR="005076E1" w:rsidRDefault="005076E1" w:rsidP="005076E1">
      <w:pPr>
        <w:pStyle w:val="Compact"/>
        <w:numPr>
          <w:ilvl w:val="0"/>
          <w:numId w:val="22"/>
        </w:numPr>
      </w:pPr>
      <w:r>
        <w:t>Leverage the alpha-numeric ordering required by the Finder (Mac)/File Explorer (PC) programs.</w:t>
      </w:r>
    </w:p>
    <w:p w14:paraId="20AEFE94" w14:textId="77777777" w:rsidR="0028068B" w:rsidRDefault="005076E1" w:rsidP="005076E1">
      <w:pPr>
        <w:pStyle w:val="Compact"/>
        <w:numPr>
          <w:ilvl w:val="1"/>
          <w:numId w:val="23"/>
        </w:numPr>
      </w:pPr>
      <w:r>
        <w:t xml:space="preserve">Start </w:t>
      </w:r>
      <w:proofErr w:type="gramStart"/>
      <w:r>
        <w:t>file</w:t>
      </w:r>
      <w:proofErr w:type="gramEnd"/>
      <w:r>
        <w:t xml:space="preserve"> and folder names with the year when applicable. Add the month and/or da</w:t>
      </w:r>
      <w:r w:rsidR="0028068B">
        <w:t>y</w:t>
      </w:r>
      <w:r>
        <w:t xml:space="preserve"> after the year. </w:t>
      </w:r>
    </w:p>
    <w:p w14:paraId="7CC02088" w14:textId="0035F07D" w:rsidR="005076E1" w:rsidRDefault="005076E1" w:rsidP="005076E1">
      <w:pPr>
        <w:pStyle w:val="Compact"/>
        <w:numPr>
          <w:ilvl w:val="1"/>
          <w:numId w:val="23"/>
        </w:numPr>
      </w:pPr>
      <w:r>
        <w:t xml:space="preserve">Use spaces and punctuation strategically. “2026 Summer” </w:t>
      </w:r>
      <w:r w:rsidR="0028068B">
        <w:t>is</w:t>
      </w:r>
      <w:r>
        <w:t xml:space="preserve"> before “2026Fall”, because a space </w:t>
      </w:r>
      <w:proofErr w:type="gramStart"/>
      <w:r>
        <w:t>“ ”</w:t>
      </w:r>
      <w:proofErr w:type="gramEnd"/>
      <w:r>
        <w:t xml:space="preserve"> comes before “F” in the alpha-numeric order.</w:t>
      </w:r>
    </w:p>
    <w:p w14:paraId="71ACFD09" w14:textId="77777777" w:rsidR="005076E1" w:rsidRDefault="005076E1" w:rsidP="005076E1">
      <w:pPr>
        <w:pStyle w:val="Compact"/>
        <w:numPr>
          <w:ilvl w:val="1"/>
          <w:numId w:val="23"/>
        </w:numPr>
      </w:pPr>
      <w:r>
        <w:t>Start commonly used files and folders with the beginning of the alphabet. Even putting “1” or “aa” at the beginning of a file or folder can be effective, albeit inelegant.</w:t>
      </w:r>
    </w:p>
    <w:p w14:paraId="497D80D8" w14:textId="2EB87199" w:rsidR="005076E1" w:rsidRDefault="005076E1" w:rsidP="005076E1">
      <w:pPr>
        <w:pStyle w:val="Compact"/>
        <w:numPr>
          <w:ilvl w:val="0"/>
          <w:numId w:val="22"/>
        </w:numPr>
      </w:pPr>
      <w:r>
        <w:t>Balance the depth of your folders (how many folders are nested within each other) and the breadth of your folders (how many folders are within one single folder). Too deep, and you will spend too much time clicking into folders. Too broad, and you will have a hard time finding the folder you want. One suggestion is to keep your regularly/recently used files broad</w:t>
      </w:r>
      <w:r w:rsidR="008654C4">
        <w:t>. B</w:t>
      </w:r>
      <w:r>
        <w:t>ucket older/less used files into a few folders.</w:t>
      </w:r>
    </w:p>
    <w:p w14:paraId="6EC4BAED" w14:textId="77777777" w:rsidR="005076E1" w:rsidRDefault="005076E1" w:rsidP="005076E1">
      <w:pPr>
        <w:pStyle w:val="Compact"/>
        <w:numPr>
          <w:ilvl w:val="0"/>
          <w:numId w:val="22"/>
        </w:numPr>
      </w:pPr>
      <w:r>
        <w:t>Google “</w:t>
      </w:r>
      <w:hyperlink r:id="rId34">
        <w:r>
          <w:rPr>
            <w:rStyle w:val="Hyperlink"/>
          </w:rPr>
          <w:t>computer file structure principles</w:t>
        </w:r>
      </w:hyperlink>
      <w:r>
        <w:t>” to find more information about file structure systems.</w:t>
      </w:r>
    </w:p>
    <w:p w14:paraId="0C441BD9" w14:textId="77777777" w:rsidR="005076E1" w:rsidRDefault="005076E1" w:rsidP="008654C4">
      <w:pPr>
        <w:pStyle w:val="Heading4"/>
      </w:pPr>
      <w:bookmarkStart w:id="48" w:name="example-folder-system"/>
      <w:bookmarkEnd w:id="47"/>
      <w:r>
        <w:t>Example folder system</w:t>
      </w:r>
    </w:p>
    <w:p w14:paraId="2BED1027" w14:textId="587CDF9A" w:rsidR="005076E1" w:rsidRDefault="005076E1" w:rsidP="005076E1">
      <w:pPr>
        <w:pStyle w:val="FirstParagraph"/>
      </w:pPr>
      <w:r>
        <w:t xml:space="preserve">The following is an example of a folder system that has been used successfully by many students and faculty. You can download this example at this link: </w:t>
      </w:r>
      <w:hyperlink r:id="rId35">
        <w:r>
          <w:rPr>
            <w:rStyle w:val="Hyperlink"/>
          </w:rPr>
          <w:t>sample folder structure</w:t>
        </w:r>
      </w:hyperlink>
      <w:r>
        <w:t>. Change the years to fit your situation</w:t>
      </w:r>
      <w:r w:rsidR="0076528E">
        <w:t>. A</w:t>
      </w:r>
      <w:r>
        <w:t>djust semester to quarters or any other subdivision as needed. Select the folder and press “F2” on a PC and “Enter” on a Mac to rename the folder.</w:t>
      </w:r>
    </w:p>
    <w:p w14:paraId="4091641C" w14:textId="77777777" w:rsidR="005076E1" w:rsidRDefault="005076E1" w:rsidP="005076E1">
      <w:pPr>
        <w:pStyle w:val="BodyText"/>
      </w:pPr>
      <w:r>
        <w:rPr>
          <w:noProof/>
        </w:rPr>
        <w:drawing>
          <wp:inline distT="0" distB="0" distL="0" distR="0" wp14:anchorId="7B12FDC1" wp14:editId="6A986412">
            <wp:extent cx="4107180" cy="2758440"/>
            <wp:effectExtent l="0" t="0" r="0" b="0"/>
            <wp:docPr id="104" name="Picture"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4" name="Picture" descr="A screenshot of a computer&#10;&#10;AI-generated content may be incorrect."/>
                    <pic:cNvPicPr>
                      <a:picLocks noChangeAspect="1" noChangeArrowheads="1"/>
                    </pic:cNvPicPr>
                  </pic:nvPicPr>
                  <pic:blipFill>
                    <a:blip r:embed="rId36"/>
                    <a:stretch>
                      <a:fillRect/>
                    </a:stretch>
                  </pic:blipFill>
                  <pic:spPr bwMode="auto">
                    <a:xfrm>
                      <a:off x="0" y="0"/>
                      <a:ext cx="4107924" cy="2758940"/>
                    </a:xfrm>
                    <a:prstGeom prst="rect">
                      <a:avLst/>
                    </a:prstGeom>
                    <a:noFill/>
                    <a:ln w="9525">
                      <a:noFill/>
                      <a:headEnd/>
                      <a:tailEnd/>
                    </a:ln>
                  </pic:spPr>
                </pic:pic>
              </a:graphicData>
            </a:graphic>
          </wp:inline>
        </w:drawing>
      </w:r>
    </w:p>
    <w:p w14:paraId="24BA6C00" w14:textId="77777777" w:rsidR="005076E1" w:rsidRDefault="005076E1" w:rsidP="008654C4">
      <w:pPr>
        <w:pStyle w:val="Heading3"/>
      </w:pPr>
      <w:bookmarkStart w:id="49" w:name="quick-accessfavorites"/>
      <w:bookmarkEnd w:id="42"/>
      <w:bookmarkEnd w:id="48"/>
      <w:r>
        <w:lastRenderedPageBreak/>
        <w:t>Quick access/Favorites</w:t>
      </w:r>
    </w:p>
    <w:p w14:paraId="1ECE1012" w14:textId="77777777" w:rsidR="005076E1" w:rsidRDefault="005076E1" w:rsidP="005076E1">
      <w:pPr>
        <w:pStyle w:val="FirstParagraph"/>
      </w:pPr>
      <w:r>
        <w:t>Drag and drop regularly used folders into your “Quick Access” (PC) or “Favorites” (Mac) panel on the left side of your Finder (Mac)/File Explorer (PC).</w:t>
      </w:r>
    </w:p>
    <w:tbl>
      <w:tblPr>
        <w:tblStyle w:val="Table"/>
        <w:tblW w:w="5000" w:type="pct"/>
        <w:tblLayout w:type="fixed"/>
        <w:tblLook w:val="0000" w:firstRow="0" w:lastRow="0" w:firstColumn="0" w:lastColumn="0" w:noHBand="0" w:noVBand="0"/>
      </w:tblPr>
      <w:tblGrid>
        <w:gridCol w:w="5267"/>
        <w:gridCol w:w="4309"/>
      </w:tblGrid>
      <w:tr w:rsidR="005076E1" w14:paraId="6292D11F" w14:textId="77777777" w:rsidTr="007F45AA">
        <w:tc>
          <w:tcPr>
            <w:tcW w:w="4356" w:type="dxa"/>
          </w:tcPr>
          <w:p w14:paraId="624B54BC" w14:textId="77777777" w:rsidR="005076E1" w:rsidRDefault="005076E1" w:rsidP="007F45AA">
            <w:pPr>
              <w:pStyle w:val="CaptionedFigure"/>
            </w:pPr>
            <w:r>
              <w:rPr>
                <w:noProof/>
              </w:rPr>
              <w:drawing>
                <wp:inline distT="0" distB="0" distL="0" distR="0" wp14:anchorId="19D42FC8" wp14:editId="478ABACA">
                  <wp:extent cx="3641725" cy="1820939"/>
                  <wp:effectExtent l="0" t="0" r="0" b="0"/>
                  <wp:docPr id="109" name="Picture" descr="Mac"/>
                  <wp:cNvGraphicFramePr/>
                  <a:graphic xmlns:a="http://schemas.openxmlformats.org/drawingml/2006/main">
                    <a:graphicData uri="http://schemas.openxmlformats.org/drawingml/2006/picture">
                      <pic:pic xmlns:pic="http://schemas.openxmlformats.org/drawingml/2006/picture">
                        <pic:nvPicPr>
                          <pic:cNvPr id="110" name="Picture" descr="3_6k_favorites_mac.png"/>
                          <pic:cNvPicPr>
                            <a:picLocks noChangeAspect="1" noChangeArrowheads="1"/>
                          </pic:cNvPicPr>
                        </pic:nvPicPr>
                        <pic:blipFill rotWithShape="1">
                          <a:blip r:embed="rId37"/>
                          <a:srcRect t="4401"/>
                          <a:stretch>
                            <a:fillRect/>
                          </a:stretch>
                        </pic:blipFill>
                        <pic:spPr bwMode="auto">
                          <a:xfrm>
                            <a:off x="0" y="0"/>
                            <a:ext cx="3642185" cy="1821169"/>
                          </a:xfrm>
                          <a:prstGeom prst="rect">
                            <a:avLst/>
                          </a:prstGeom>
                          <a:noFill/>
                          <a:ln>
                            <a:noFill/>
                          </a:ln>
                          <a:extLst>
                            <a:ext uri="{53640926-AAD7-44D8-BBD7-CCE9431645EC}">
                              <a14:shadowObscured xmlns:a14="http://schemas.microsoft.com/office/drawing/2010/main"/>
                            </a:ext>
                          </a:extLst>
                        </pic:spPr>
                      </pic:pic>
                    </a:graphicData>
                  </a:graphic>
                </wp:inline>
              </w:drawing>
            </w:r>
          </w:p>
          <w:p w14:paraId="7EFE9419" w14:textId="77777777" w:rsidR="005076E1" w:rsidRDefault="005076E1" w:rsidP="007F45AA">
            <w:pPr>
              <w:pStyle w:val="ImageCaption"/>
            </w:pPr>
            <w:r>
              <w:t>Mac</w:t>
            </w:r>
          </w:p>
        </w:tc>
        <w:tc>
          <w:tcPr>
            <w:tcW w:w="3564" w:type="dxa"/>
          </w:tcPr>
          <w:p w14:paraId="07848131" w14:textId="77777777" w:rsidR="005076E1" w:rsidRDefault="005076E1" w:rsidP="007F45AA">
            <w:pPr>
              <w:pStyle w:val="CaptionedFigure"/>
            </w:pPr>
            <w:r>
              <w:rPr>
                <w:noProof/>
              </w:rPr>
              <w:drawing>
                <wp:inline distT="0" distB="0" distL="0" distR="0" wp14:anchorId="50ED0FED" wp14:editId="3188CA0B">
                  <wp:extent cx="2697095" cy="1360073"/>
                  <wp:effectExtent l="0" t="0" r="0" b="0"/>
                  <wp:docPr id="112" name="Picture" descr="PC"/>
                  <wp:cNvGraphicFramePr/>
                  <a:graphic xmlns:a="http://schemas.openxmlformats.org/drawingml/2006/main">
                    <a:graphicData uri="http://schemas.openxmlformats.org/drawingml/2006/picture">
                      <pic:pic xmlns:pic="http://schemas.openxmlformats.org/drawingml/2006/picture">
                        <pic:nvPicPr>
                          <pic:cNvPr id="113" name="Picture" descr="3_6g_quick_access_pc.png"/>
                          <pic:cNvPicPr>
                            <a:picLocks noChangeAspect="1" noChangeArrowheads="1"/>
                          </pic:cNvPicPr>
                        </pic:nvPicPr>
                        <pic:blipFill>
                          <a:blip r:embed="rId38"/>
                          <a:stretch>
                            <a:fillRect/>
                          </a:stretch>
                        </pic:blipFill>
                        <pic:spPr bwMode="auto">
                          <a:xfrm>
                            <a:off x="0" y="0"/>
                            <a:ext cx="2697095" cy="1360073"/>
                          </a:xfrm>
                          <a:prstGeom prst="rect">
                            <a:avLst/>
                          </a:prstGeom>
                          <a:noFill/>
                          <a:ln w="9525">
                            <a:noFill/>
                            <a:headEnd/>
                            <a:tailEnd/>
                          </a:ln>
                        </pic:spPr>
                      </pic:pic>
                    </a:graphicData>
                  </a:graphic>
                </wp:inline>
              </w:drawing>
            </w:r>
          </w:p>
          <w:p w14:paraId="015CDCE4" w14:textId="77777777" w:rsidR="005076E1" w:rsidRDefault="005076E1" w:rsidP="007F45AA">
            <w:pPr>
              <w:pStyle w:val="ImageCaption"/>
            </w:pPr>
            <w:r>
              <w:t>PC</w:t>
            </w:r>
          </w:p>
        </w:tc>
      </w:tr>
    </w:tbl>
    <w:p w14:paraId="356D783E" w14:textId="73665D16" w:rsidR="005076E1" w:rsidRDefault="005076E1" w:rsidP="008654C4">
      <w:pPr>
        <w:pStyle w:val="Heading3"/>
      </w:pPr>
      <w:bookmarkStart w:id="50" w:name="window-management-1"/>
      <w:bookmarkEnd w:id="49"/>
      <w:r>
        <w:t>Window management</w:t>
      </w:r>
    </w:p>
    <w:p w14:paraId="3E8979FB" w14:textId="0F06A56D" w:rsidR="000D0290" w:rsidRDefault="000D0290" w:rsidP="005076E1">
      <w:pPr>
        <w:pStyle w:val="FirstParagraph"/>
      </w:pPr>
      <w:r>
        <w:t xml:space="preserve">Window management refers to how the user places program windows on their screen. </w:t>
      </w:r>
      <w:r w:rsidR="00BE1552">
        <w:t xml:space="preserve">A </w:t>
      </w:r>
      <w:r>
        <w:t>user might have two windows side-by-side on their screen</w:t>
      </w:r>
      <w:r w:rsidR="00BE1552">
        <w:t xml:space="preserve"> or</w:t>
      </w:r>
      <w:r>
        <w:t xml:space="preserve"> look at one window at a time.</w:t>
      </w:r>
    </w:p>
    <w:p w14:paraId="43AAA9A1" w14:textId="5DE5AF0D" w:rsidR="005076E1" w:rsidRDefault="000D0290" w:rsidP="005076E1">
      <w:pPr>
        <w:pStyle w:val="FirstParagraph"/>
      </w:pPr>
      <w:r>
        <w:t xml:space="preserve">Looking at one window at a time and then </w:t>
      </w:r>
      <w:r w:rsidR="005076E1">
        <w:t>swip</w:t>
      </w:r>
      <w:r>
        <w:t xml:space="preserve">ing </w:t>
      </w:r>
      <w:r w:rsidR="005076E1">
        <w:t>between</w:t>
      </w:r>
      <w:r>
        <w:t xml:space="preserve"> windows or using keyboard shortcuts to navigate between windows can be </w:t>
      </w:r>
      <w:r w:rsidR="005076E1">
        <w:t xml:space="preserve">useful for consuming information. For managing information, </w:t>
      </w:r>
      <w:r>
        <w:t xml:space="preserve">it can be helpful </w:t>
      </w:r>
      <w:r w:rsidR="005076E1">
        <w:t xml:space="preserve">to show the original location at the same time as </w:t>
      </w:r>
      <w:r>
        <w:t>a</w:t>
      </w:r>
      <w:r w:rsidR="005076E1">
        <w:t xml:space="preserve"> location</w:t>
      </w:r>
      <w:r w:rsidR="00D01529">
        <w:t xml:space="preserve"> with new organization</w:t>
      </w:r>
      <w:r w:rsidR="005076E1">
        <w:t>.</w:t>
      </w:r>
    </w:p>
    <w:p w14:paraId="053A6DCB" w14:textId="1A8A493C" w:rsidR="005076E1" w:rsidRDefault="005076E1" w:rsidP="005076E1">
      <w:pPr>
        <w:pStyle w:val="BodyText"/>
      </w:pPr>
      <w:r>
        <w:t>For files and folders, this means displaying a f</w:t>
      </w:r>
      <w:r w:rsidR="00046E7A">
        <w:t>ile</w:t>
      </w:r>
      <w:r>
        <w:t xml:space="preserve">’s </w:t>
      </w:r>
      <w:r w:rsidR="00046E7A">
        <w:t>origin</w:t>
      </w:r>
      <w:r w:rsidR="000D0290">
        <w:t xml:space="preserve"> window</w:t>
      </w:r>
      <w:r>
        <w:t xml:space="preserve"> at the same time as you see the </w:t>
      </w:r>
      <w:r w:rsidR="000D0290">
        <w:t xml:space="preserve">destination </w:t>
      </w:r>
      <w:r>
        <w:t xml:space="preserve">window. </w:t>
      </w:r>
      <w:r w:rsidR="000D0290">
        <w:t>When you have both windows up, y</w:t>
      </w:r>
      <w:r>
        <w:t xml:space="preserve">ou can </w:t>
      </w:r>
      <w:r w:rsidR="002C745A">
        <w:t xml:space="preserve">more </w:t>
      </w:r>
      <w:r>
        <w:t>efficiently</w:t>
      </w:r>
      <w:r w:rsidR="002C745A">
        <w:t xml:space="preserve"> </w:t>
      </w:r>
      <w:r>
        <w:t>move and organize files and folders</w:t>
      </w:r>
      <w:r w:rsidR="000D0290">
        <w:t xml:space="preserve"> than when you </w:t>
      </w:r>
      <w:proofErr w:type="gramStart"/>
      <w:r w:rsidR="000D0290">
        <w:t>have to</w:t>
      </w:r>
      <w:proofErr w:type="gramEnd"/>
      <w:r w:rsidR="000D0290">
        <w:t xml:space="preserve"> search and find windows before dragging and dropping files</w:t>
      </w:r>
      <w:r>
        <w:t>. For example, with the window configuration below, I can rapidly drag and drop the “Computer Skills” folder into my “all workshops” folder.</w:t>
      </w:r>
    </w:p>
    <w:p w14:paraId="2D92B23B" w14:textId="77777777" w:rsidR="005076E1" w:rsidRDefault="005076E1" w:rsidP="005076E1">
      <w:pPr>
        <w:pStyle w:val="BodyText"/>
      </w:pPr>
      <w:r>
        <w:rPr>
          <w:noProof/>
        </w:rPr>
        <w:drawing>
          <wp:inline distT="0" distB="0" distL="0" distR="0" wp14:anchorId="67BBE4C1" wp14:editId="0049E22E">
            <wp:extent cx="5516880" cy="2164080"/>
            <wp:effectExtent l="0" t="0" r="0" b="0"/>
            <wp:docPr id="116" name="Picture"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16" name="Picture" descr="A screenshot of a computer&#10;&#10;AI-generated content may be incorrect."/>
                    <pic:cNvPicPr>
                      <a:picLocks noChangeAspect="1" noChangeArrowheads="1"/>
                    </pic:cNvPicPr>
                  </pic:nvPicPr>
                  <pic:blipFill rotWithShape="1">
                    <a:blip r:embed="rId39"/>
                    <a:srcRect l="-829" t="-234" r="829" b="34033"/>
                    <a:stretch>
                      <a:fillRect/>
                    </a:stretch>
                  </pic:blipFill>
                  <pic:spPr bwMode="auto">
                    <a:xfrm>
                      <a:off x="0" y="0"/>
                      <a:ext cx="5516975" cy="2164117"/>
                    </a:xfrm>
                    <a:prstGeom prst="rect">
                      <a:avLst/>
                    </a:prstGeom>
                    <a:noFill/>
                    <a:ln>
                      <a:noFill/>
                    </a:ln>
                    <a:extLst>
                      <a:ext uri="{53640926-AAD7-44D8-BBD7-CCE9431645EC}">
                        <a14:shadowObscured xmlns:a14="http://schemas.microsoft.com/office/drawing/2010/main"/>
                      </a:ext>
                    </a:extLst>
                  </pic:spPr>
                </pic:pic>
              </a:graphicData>
            </a:graphic>
          </wp:inline>
        </w:drawing>
      </w:r>
    </w:p>
    <w:p w14:paraId="6FCC3EB9" w14:textId="77777777" w:rsidR="005076E1" w:rsidRDefault="005076E1" w:rsidP="008654C4">
      <w:pPr>
        <w:pStyle w:val="Heading3"/>
      </w:pPr>
      <w:bookmarkStart w:id="51" w:name="saving-files-in-microsoft-office"/>
      <w:bookmarkEnd w:id="50"/>
      <w:r>
        <w:lastRenderedPageBreak/>
        <w:t>Saving files in Microsoft Office</w:t>
      </w:r>
    </w:p>
    <w:p w14:paraId="098F2F61" w14:textId="2479C17D" w:rsidR="005076E1" w:rsidRDefault="005076E1" w:rsidP="005076E1">
      <w:pPr>
        <w:pStyle w:val="FirstParagraph"/>
      </w:pPr>
      <w:r>
        <w:t>Microsoft Office hide</w:t>
      </w:r>
      <w:r w:rsidR="000D0290">
        <w:t>s</w:t>
      </w:r>
      <w:r>
        <w:t xml:space="preserve"> the file structure </w:t>
      </w:r>
      <w:r w:rsidR="000D0290">
        <w:t xml:space="preserve">by default </w:t>
      </w:r>
      <w:r>
        <w:t>when you save a document</w:t>
      </w:r>
      <w:r w:rsidR="000D0290">
        <w:t xml:space="preserve"> to simplify the inter</w:t>
      </w:r>
      <w:r w:rsidR="002C745A">
        <w:t>f</w:t>
      </w:r>
      <w:r w:rsidR="000D0290">
        <w:t>ace</w:t>
      </w:r>
      <w:r>
        <w:t xml:space="preserve">. When you save a document (Save or Save As), the first screen tries to guess where you want to save it. If you have a clear file structure, its guess should only be accurate if you were working in the same location repetitively. This section </w:t>
      </w:r>
      <w:r w:rsidR="00BE1552">
        <w:t>shows</w:t>
      </w:r>
      <w:r>
        <w:t xml:space="preserve"> how to access your file structure via the Browse button (PC) or a downward facing button (Mac).</w:t>
      </w:r>
    </w:p>
    <w:p w14:paraId="55194C91" w14:textId="7F00213D" w:rsidR="005076E1" w:rsidRDefault="00BE1552" w:rsidP="005076E1">
      <w:pPr>
        <w:pStyle w:val="BodyText"/>
      </w:pPr>
      <w:r>
        <w:t>To</w:t>
      </w:r>
      <w:r w:rsidR="005076E1">
        <w:t xml:space="preserve"> change the setting permanently</w:t>
      </w:r>
      <w:r>
        <w:t>,</w:t>
      </w:r>
      <w:r w:rsidR="005076E1">
        <w:t xml:space="preserve"> Google “</w:t>
      </w:r>
      <w:hyperlink r:id="rId40">
        <w:r w:rsidR="005076E1">
          <w:rPr>
            <w:rStyle w:val="Hyperlink"/>
          </w:rPr>
          <w:t>customize the save experience in office</w:t>
        </w:r>
      </w:hyperlink>
      <w:r w:rsidR="005076E1">
        <w:t>”.</w:t>
      </w:r>
    </w:p>
    <w:p w14:paraId="469B3695" w14:textId="77777777" w:rsidR="005076E1" w:rsidRDefault="005076E1" w:rsidP="005076E1">
      <w:pPr>
        <w:pStyle w:val="BodyText"/>
      </w:pPr>
      <w:r>
        <w:t>Your screen may look slightly different than what is shown here. If it is too different to interpret, Google “</w:t>
      </w:r>
      <w:hyperlink r:id="rId41">
        <w:r>
          <w:rPr>
            <w:rStyle w:val="Hyperlink"/>
          </w:rPr>
          <w:t>Browse file structure from save word</w:t>
        </w:r>
      </w:hyperlink>
      <w:r>
        <w:t>” to find a guide suited to your computer’s environment.</w:t>
      </w:r>
    </w:p>
    <w:p w14:paraId="4B89DF26" w14:textId="77777777" w:rsidR="005076E1" w:rsidRDefault="005076E1" w:rsidP="008654C4">
      <w:pPr>
        <w:pStyle w:val="Heading4"/>
      </w:pPr>
      <w:bookmarkStart w:id="52" w:name="pc-1"/>
      <w:r>
        <w:t>PC</w:t>
      </w:r>
    </w:p>
    <w:p w14:paraId="034299AA" w14:textId="77777777" w:rsidR="005076E1" w:rsidRDefault="005076E1" w:rsidP="005076E1">
      <w:pPr>
        <w:pStyle w:val="FirstParagraph"/>
      </w:pPr>
      <w:r>
        <w:t>On a PC, click “Browse” from the “Save” or “Save As” screen. In the resulting File Explorer window, browse to the appropriate folder and click “Save”.</w:t>
      </w:r>
    </w:p>
    <w:p w14:paraId="2D0DAE9B" w14:textId="77777777" w:rsidR="005076E1" w:rsidRDefault="005076E1" w:rsidP="005076E1">
      <w:pPr>
        <w:pStyle w:val="BodyText"/>
      </w:pPr>
      <w:r>
        <w:rPr>
          <w:noProof/>
        </w:rPr>
        <w:drawing>
          <wp:inline distT="0" distB="0" distL="0" distR="0" wp14:anchorId="7777FDA1" wp14:editId="6A6FBA96">
            <wp:extent cx="3977640" cy="2141220"/>
            <wp:effectExtent l="0" t="0" r="0" b="0"/>
            <wp:docPr id="122" name="Picture"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22" name="Picture" descr="A screenshot of a computer&#10;&#10;AI-generated content may be incorrect."/>
                    <pic:cNvPicPr>
                      <a:picLocks noChangeAspect="1" noChangeArrowheads="1"/>
                    </pic:cNvPicPr>
                  </pic:nvPicPr>
                  <pic:blipFill>
                    <a:blip r:embed="rId42"/>
                    <a:stretch>
                      <a:fillRect/>
                    </a:stretch>
                  </pic:blipFill>
                  <pic:spPr bwMode="auto">
                    <a:xfrm>
                      <a:off x="0" y="0"/>
                      <a:ext cx="3978077" cy="2141455"/>
                    </a:xfrm>
                    <a:prstGeom prst="rect">
                      <a:avLst/>
                    </a:prstGeom>
                    <a:noFill/>
                    <a:ln w="9525">
                      <a:noFill/>
                      <a:headEnd/>
                      <a:tailEnd/>
                    </a:ln>
                  </pic:spPr>
                </pic:pic>
              </a:graphicData>
            </a:graphic>
          </wp:inline>
        </w:drawing>
      </w:r>
    </w:p>
    <w:p w14:paraId="00F02B5C" w14:textId="77777777" w:rsidR="005076E1" w:rsidRDefault="005076E1" w:rsidP="008654C4">
      <w:pPr>
        <w:pStyle w:val="Heading4"/>
      </w:pPr>
      <w:bookmarkStart w:id="53" w:name="mac-1"/>
      <w:bookmarkEnd w:id="52"/>
      <w:r>
        <w:t>Mac</w:t>
      </w:r>
    </w:p>
    <w:p w14:paraId="18BC11A3" w14:textId="77777777" w:rsidR="005076E1" w:rsidRDefault="005076E1" w:rsidP="005076E1">
      <w:pPr>
        <w:pStyle w:val="FirstParagraph"/>
      </w:pPr>
      <w:r>
        <w:t>On a Mac, click the downward facing arrow next to “Where” from the “Save” or “Save As” screen. In the resulting Finder window, browse to the appropriate folder and click “Save”.</w:t>
      </w:r>
    </w:p>
    <w:tbl>
      <w:tblPr>
        <w:tblStyle w:val="Table"/>
        <w:tblW w:w="5000" w:type="pct"/>
        <w:tblLayout w:type="fixed"/>
        <w:tblLook w:val="0000" w:firstRow="0" w:lastRow="0" w:firstColumn="0" w:lastColumn="0" w:noHBand="0" w:noVBand="0"/>
      </w:tblPr>
      <w:tblGrid>
        <w:gridCol w:w="4788"/>
        <w:gridCol w:w="4788"/>
      </w:tblGrid>
      <w:tr w:rsidR="005076E1" w14:paraId="4C19C777" w14:textId="77777777" w:rsidTr="007F45AA">
        <w:tc>
          <w:tcPr>
            <w:tcW w:w="3960" w:type="dxa"/>
          </w:tcPr>
          <w:p w14:paraId="01FD49F3" w14:textId="77777777" w:rsidR="005076E1" w:rsidRDefault="005076E1" w:rsidP="007F45AA">
            <w:pPr>
              <w:jc w:val="center"/>
            </w:pPr>
            <w:r>
              <w:rPr>
                <w:noProof/>
              </w:rPr>
              <w:drawing>
                <wp:inline distT="0" distB="0" distL="0" distR="0" wp14:anchorId="20D597E0" wp14:editId="61B002D5">
                  <wp:extent cx="2971800" cy="1333500"/>
                  <wp:effectExtent l="0" t="0" r="0" b="0"/>
                  <wp:docPr id="126" name="Picture" descr="A screenshot of a computer skills tutorial&#10;&#10;AI-generated content may be incorrect."/>
                  <wp:cNvGraphicFramePr/>
                  <a:graphic xmlns:a="http://schemas.openxmlformats.org/drawingml/2006/main">
                    <a:graphicData uri="http://schemas.openxmlformats.org/drawingml/2006/picture">
                      <pic:pic xmlns:pic="http://schemas.openxmlformats.org/drawingml/2006/picture">
                        <pic:nvPicPr>
                          <pic:cNvPr id="126" name="Picture" descr="A screenshot of a computer skills tutorial&#10;&#10;AI-generated content may be incorrect."/>
                          <pic:cNvPicPr>
                            <a:picLocks noChangeAspect="1" noChangeArrowheads="1"/>
                          </pic:cNvPicPr>
                        </pic:nvPicPr>
                        <pic:blipFill>
                          <a:blip r:embed="rId43"/>
                          <a:stretch>
                            <a:fillRect/>
                          </a:stretch>
                        </pic:blipFill>
                        <pic:spPr bwMode="auto">
                          <a:xfrm>
                            <a:off x="0" y="0"/>
                            <a:ext cx="2971800" cy="1333500"/>
                          </a:xfrm>
                          <a:prstGeom prst="rect">
                            <a:avLst/>
                          </a:prstGeom>
                          <a:noFill/>
                          <a:ln w="9525">
                            <a:noFill/>
                            <a:headEnd/>
                            <a:tailEnd/>
                          </a:ln>
                        </pic:spPr>
                      </pic:pic>
                    </a:graphicData>
                  </a:graphic>
                </wp:inline>
              </w:drawing>
            </w:r>
          </w:p>
        </w:tc>
        <w:tc>
          <w:tcPr>
            <w:tcW w:w="3960" w:type="dxa"/>
          </w:tcPr>
          <w:p w14:paraId="6D0AA2F0" w14:textId="49449EF7" w:rsidR="005076E1" w:rsidRDefault="00BE1552" w:rsidP="007F45AA">
            <w:pPr>
              <w:jc w:val="center"/>
            </w:pPr>
            <w:r>
              <w:object w:dxaOrig="4668" w:dyaOrig="3084" w14:anchorId="2C3811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228.6pt;height:151.2pt" o:ole="">
                  <v:imagedata r:id="rId44" o:title=""/>
                </v:shape>
                <o:OLEObject Type="Embed" ProgID="PBrush" ShapeID="_x0000_i1029" DrawAspect="Content" ObjectID="_1815325415" r:id="rId45"/>
              </w:object>
            </w:r>
          </w:p>
        </w:tc>
      </w:tr>
    </w:tbl>
    <w:p w14:paraId="1405F32E" w14:textId="4D26BE75" w:rsidR="005076E1" w:rsidRDefault="005076E1" w:rsidP="008654C4">
      <w:pPr>
        <w:pStyle w:val="Heading3"/>
      </w:pPr>
      <w:bookmarkStart w:id="54" w:name="_Keyboard_commands_to"/>
      <w:bookmarkStart w:id="55" w:name="X33a717a7919deb0b4cd7c158d521150ded42010"/>
      <w:bookmarkEnd w:id="51"/>
      <w:bookmarkEnd w:id="53"/>
      <w:bookmarkEnd w:id="54"/>
      <w:r>
        <w:lastRenderedPageBreak/>
        <w:t>Keyboard commands to navigate the Finder/Folder Explorer windows</w:t>
      </w:r>
    </w:p>
    <w:tbl>
      <w:tblPr>
        <w:tblStyle w:val="Table"/>
        <w:tblW w:w="4966"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998"/>
        <w:gridCol w:w="2269"/>
        <w:gridCol w:w="2051"/>
        <w:gridCol w:w="3193"/>
      </w:tblGrid>
      <w:tr w:rsidR="005076E1" w14:paraId="5005A447" w14:textId="77777777" w:rsidTr="001D319C">
        <w:tc>
          <w:tcPr>
            <w:tcW w:w="1998" w:type="dxa"/>
            <w:tcBorders>
              <w:bottom w:val="single" w:sz="6" w:space="0" w:color="auto"/>
            </w:tcBorders>
          </w:tcPr>
          <w:p w14:paraId="434EE21C" w14:textId="77777777" w:rsidR="005076E1" w:rsidRDefault="005076E1" w:rsidP="007F45AA">
            <w:pPr>
              <w:pStyle w:val="Compact"/>
            </w:pPr>
            <w:r>
              <w:rPr>
                <w:b/>
                <w:bCs/>
              </w:rPr>
              <w:t>Shortcut type</w:t>
            </w:r>
          </w:p>
        </w:tc>
        <w:tc>
          <w:tcPr>
            <w:tcW w:w="2269" w:type="dxa"/>
            <w:tcBorders>
              <w:bottom w:val="single" w:sz="6" w:space="0" w:color="auto"/>
            </w:tcBorders>
          </w:tcPr>
          <w:p w14:paraId="44452111" w14:textId="77777777" w:rsidR="005076E1" w:rsidRDefault="005076E1" w:rsidP="007F45AA">
            <w:pPr>
              <w:pStyle w:val="Compact"/>
            </w:pPr>
            <w:r>
              <w:rPr>
                <w:b/>
                <w:bCs/>
              </w:rPr>
              <w:t>Key combo (PC)</w:t>
            </w:r>
          </w:p>
        </w:tc>
        <w:tc>
          <w:tcPr>
            <w:tcW w:w="2051" w:type="dxa"/>
            <w:tcBorders>
              <w:bottom w:val="single" w:sz="6" w:space="0" w:color="auto"/>
            </w:tcBorders>
          </w:tcPr>
          <w:p w14:paraId="2B125B4C" w14:textId="77777777" w:rsidR="005076E1" w:rsidRDefault="005076E1" w:rsidP="007F45AA">
            <w:pPr>
              <w:pStyle w:val="Compact"/>
            </w:pPr>
            <w:r>
              <w:rPr>
                <w:b/>
                <w:bCs/>
              </w:rPr>
              <w:t>Key combo (Mac)</w:t>
            </w:r>
          </w:p>
        </w:tc>
        <w:tc>
          <w:tcPr>
            <w:tcW w:w="3193" w:type="dxa"/>
            <w:tcBorders>
              <w:bottom w:val="single" w:sz="6" w:space="0" w:color="auto"/>
            </w:tcBorders>
          </w:tcPr>
          <w:p w14:paraId="7A454F71" w14:textId="77777777" w:rsidR="005076E1" w:rsidRDefault="005076E1" w:rsidP="007F45AA">
            <w:pPr>
              <w:pStyle w:val="Compact"/>
            </w:pPr>
            <w:r>
              <w:rPr>
                <w:b/>
                <w:bCs/>
              </w:rPr>
              <w:t>Action</w:t>
            </w:r>
          </w:p>
        </w:tc>
      </w:tr>
      <w:tr w:rsidR="005076E1" w14:paraId="33F67AA7" w14:textId="77777777" w:rsidTr="001D319C">
        <w:tc>
          <w:tcPr>
            <w:tcW w:w="1998" w:type="dxa"/>
            <w:tcBorders>
              <w:top w:val="single" w:sz="6" w:space="0" w:color="auto"/>
              <w:bottom w:val="nil"/>
            </w:tcBorders>
          </w:tcPr>
          <w:p w14:paraId="037C05F2" w14:textId="23329FA6" w:rsidR="005076E1" w:rsidRDefault="005076E1" w:rsidP="007F45AA">
            <w:pPr>
              <w:pStyle w:val="Compact"/>
            </w:pPr>
            <w:r>
              <w:rPr>
                <w:i/>
                <w:iCs/>
              </w:rPr>
              <w:t>Moving between screens/windows</w:t>
            </w:r>
          </w:p>
        </w:tc>
        <w:tc>
          <w:tcPr>
            <w:tcW w:w="2269" w:type="dxa"/>
            <w:tcBorders>
              <w:top w:val="single" w:sz="6" w:space="0" w:color="auto"/>
              <w:bottom w:val="dashSmallGap" w:sz="4" w:space="0" w:color="auto"/>
            </w:tcBorders>
          </w:tcPr>
          <w:p w14:paraId="47FCD9B3" w14:textId="77777777" w:rsidR="005076E1" w:rsidRDefault="005076E1" w:rsidP="007F45AA">
            <w:r>
              <w:t>Alt+`</w:t>
            </w:r>
          </w:p>
          <w:p w14:paraId="4A387820" w14:textId="77777777" w:rsidR="005076E1" w:rsidRDefault="005076E1" w:rsidP="007F45AA">
            <w:r>
              <w:t>(on some PCs)</w:t>
            </w:r>
          </w:p>
        </w:tc>
        <w:tc>
          <w:tcPr>
            <w:tcW w:w="2051" w:type="dxa"/>
            <w:tcBorders>
              <w:top w:val="single" w:sz="6" w:space="0" w:color="auto"/>
              <w:bottom w:val="dashSmallGap" w:sz="4" w:space="0" w:color="auto"/>
            </w:tcBorders>
          </w:tcPr>
          <w:p w14:paraId="73654421" w14:textId="77777777" w:rsidR="005076E1" w:rsidRDefault="005076E1" w:rsidP="007F45AA">
            <w:pPr>
              <w:pStyle w:val="Compact"/>
            </w:pPr>
            <w:proofErr w:type="spellStart"/>
            <w:r>
              <w:t>Cmd</w:t>
            </w:r>
            <w:proofErr w:type="spellEnd"/>
            <w:r>
              <w:t>+`</w:t>
            </w:r>
          </w:p>
        </w:tc>
        <w:tc>
          <w:tcPr>
            <w:tcW w:w="3193" w:type="dxa"/>
            <w:tcBorders>
              <w:top w:val="single" w:sz="6" w:space="0" w:color="auto"/>
              <w:bottom w:val="dashSmallGap" w:sz="4" w:space="0" w:color="auto"/>
            </w:tcBorders>
          </w:tcPr>
          <w:p w14:paraId="0EF3A465" w14:textId="77777777" w:rsidR="005076E1" w:rsidRDefault="005076E1" w:rsidP="007F45AA">
            <w:pPr>
              <w:pStyle w:val="Compact"/>
            </w:pPr>
            <w:r>
              <w:t>Move forward between Finder (Mac)/File Explorer (PC) windows</w:t>
            </w:r>
          </w:p>
        </w:tc>
      </w:tr>
      <w:tr w:rsidR="005076E1" w14:paraId="3A8F523B" w14:textId="77777777" w:rsidTr="001D319C">
        <w:tc>
          <w:tcPr>
            <w:tcW w:w="1998" w:type="dxa"/>
            <w:tcBorders>
              <w:top w:val="nil"/>
              <w:bottom w:val="nil"/>
            </w:tcBorders>
          </w:tcPr>
          <w:p w14:paraId="11CC28D8" w14:textId="77777777" w:rsidR="005076E1" w:rsidRDefault="005076E1" w:rsidP="007F45AA">
            <w:pPr>
              <w:pStyle w:val="Compact"/>
            </w:pPr>
          </w:p>
        </w:tc>
        <w:tc>
          <w:tcPr>
            <w:tcW w:w="2269" w:type="dxa"/>
            <w:tcBorders>
              <w:top w:val="dashSmallGap" w:sz="4" w:space="0" w:color="auto"/>
              <w:bottom w:val="dashSmallGap" w:sz="4" w:space="0" w:color="auto"/>
            </w:tcBorders>
          </w:tcPr>
          <w:p w14:paraId="6047A794" w14:textId="77777777" w:rsidR="005076E1" w:rsidRDefault="005076E1" w:rsidP="007F45AA">
            <w:pPr>
              <w:pStyle w:val="Compact"/>
            </w:pPr>
            <w:r>
              <w:t>Alt +shift+`</w:t>
            </w:r>
          </w:p>
        </w:tc>
        <w:tc>
          <w:tcPr>
            <w:tcW w:w="2051" w:type="dxa"/>
            <w:tcBorders>
              <w:top w:val="dashSmallGap" w:sz="4" w:space="0" w:color="auto"/>
              <w:bottom w:val="dashSmallGap" w:sz="4" w:space="0" w:color="auto"/>
            </w:tcBorders>
          </w:tcPr>
          <w:p w14:paraId="37F4D30D" w14:textId="77777777" w:rsidR="005076E1" w:rsidRDefault="005076E1" w:rsidP="007F45AA">
            <w:pPr>
              <w:pStyle w:val="Compact"/>
            </w:pPr>
            <w:proofErr w:type="spellStart"/>
            <w:r>
              <w:t>Cmd+shift</w:t>
            </w:r>
            <w:proofErr w:type="spellEnd"/>
            <w:r>
              <w:t>+`</w:t>
            </w:r>
          </w:p>
        </w:tc>
        <w:tc>
          <w:tcPr>
            <w:tcW w:w="3193" w:type="dxa"/>
            <w:tcBorders>
              <w:top w:val="dashSmallGap" w:sz="4" w:space="0" w:color="auto"/>
              <w:bottom w:val="dashSmallGap" w:sz="4" w:space="0" w:color="auto"/>
            </w:tcBorders>
          </w:tcPr>
          <w:p w14:paraId="46515DFB" w14:textId="77777777" w:rsidR="005076E1" w:rsidRDefault="005076E1" w:rsidP="007F45AA">
            <w:pPr>
              <w:pStyle w:val="Compact"/>
            </w:pPr>
            <w:r>
              <w:t>Move backward between Finder (Mac)/File Explorer (PC) windows</w:t>
            </w:r>
          </w:p>
        </w:tc>
      </w:tr>
      <w:tr w:rsidR="005076E1" w14:paraId="0A2424D4" w14:textId="77777777" w:rsidTr="001D319C">
        <w:tc>
          <w:tcPr>
            <w:tcW w:w="1998" w:type="dxa"/>
            <w:tcBorders>
              <w:top w:val="nil"/>
              <w:bottom w:val="nil"/>
            </w:tcBorders>
          </w:tcPr>
          <w:p w14:paraId="2752786D" w14:textId="77777777" w:rsidR="005076E1" w:rsidRDefault="005076E1" w:rsidP="007F45AA">
            <w:pPr>
              <w:pStyle w:val="Compact"/>
            </w:pPr>
          </w:p>
        </w:tc>
        <w:tc>
          <w:tcPr>
            <w:tcW w:w="2269" w:type="dxa"/>
            <w:tcBorders>
              <w:top w:val="dashSmallGap" w:sz="4" w:space="0" w:color="auto"/>
              <w:bottom w:val="dashSmallGap" w:sz="4" w:space="0" w:color="auto"/>
            </w:tcBorders>
          </w:tcPr>
          <w:p w14:paraId="21E2C305" w14:textId="77777777" w:rsidR="005076E1" w:rsidRDefault="005076E1" w:rsidP="007F45AA">
            <w:pPr>
              <w:pStyle w:val="Compact"/>
            </w:pPr>
          </w:p>
        </w:tc>
        <w:tc>
          <w:tcPr>
            <w:tcW w:w="2051" w:type="dxa"/>
            <w:tcBorders>
              <w:top w:val="dashSmallGap" w:sz="4" w:space="0" w:color="auto"/>
              <w:bottom w:val="dashSmallGap" w:sz="4" w:space="0" w:color="auto"/>
            </w:tcBorders>
          </w:tcPr>
          <w:p w14:paraId="13604CFE" w14:textId="77777777" w:rsidR="005076E1" w:rsidRDefault="005076E1" w:rsidP="007F45AA">
            <w:pPr>
              <w:pStyle w:val="Compact"/>
            </w:pPr>
            <w:proofErr w:type="spellStart"/>
            <w:r>
              <w:t>Cmd+tab</w:t>
            </w:r>
            <w:proofErr w:type="spellEnd"/>
          </w:p>
        </w:tc>
        <w:tc>
          <w:tcPr>
            <w:tcW w:w="3193" w:type="dxa"/>
            <w:tcBorders>
              <w:top w:val="dashSmallGap" w:sz="4" w:space="0" w:color="auto"/>
              <w:bottom w:val="dashSmallGap" w:sz="4" w:space="0" w:color="auto"/>
            </w:tcBorders>
          </w:tcPr>
          <w:p w14:paraId="70766C42" w14:textId="77777777" w:rsidR="005076E1" w:rsidRDefault="005076E1" w:rsidP="007F45AA">
            <w:pPr>
              <w:pStyle w:val="Compact"/>
            </w:pPr>
            <w:r>
              <w:t>Switch between open applications. The most recently used window of that application will be brought to the front.</w:t>
            </w:r>
          </w:p>
        </w:tc>
      </w:tr>
      <w:tr w:rsidR="005076E1" w14:paraId="65189328" w14:textId="77777777" w:rsidTr="001D319C">
        <w:tc>
          <w:tcPr>
            <w:tcW w:w="1998" w:type="dxa"/>
            <w:tcBorders>
              <w:top w:val="nil"/>
              <w:bottom w:val="single" w:sz="6" w:space="0" w:color="auto"/>
            </w:tcBorders>
          </w:tcPr>
          <w:p w14:paraId="27A58E71" w14:textId="77777777" w:rsidR="005076E1" w:rsidRDefault="005076E1" w:rsidP="007F45AA">
            <w:pPr>
              <w:pStyle w:val="Compact"/>
            </w:pPr>
          </w:p>
        </w:tc>
        <w:tc>
          <w:tcPr>
            <w:tcW w:w="2269" w:type="dxa"/>
            <w:tcBorders>
              <w:top w:val="dashSmallGap" w:sz="4" w:space="0" w:color="auto"/>
              <w:bottom w:val="single" w:sz="6" w:space="0" w:color="auto"/>
            </w:tcBorders>
          </w:tcPr>
          <w:p w14:paraId="15564C16" w14:textId="77777777" w:rsidR="005076E1" w:rsidRDefault="005076E1" w:rsidP="007F45AA">
            <w:pPr>
              <w:pStyle w:val="Compact"/>
            </w:pPr>
          </w:p>
        </w:tc>
        <w:tc>
          <w:tcPr>
            <w:tcW w:w="2051" w:type="dxa"/>
            <w:tcBorders>
              <w:top w:val="dashSmallGap" w:sz="4" w:space="0" w:color="auto"/>
              <w:bottom w:val="single" w:sz="6" w:space="0" w:color="auto"/>
            </w:tcBorders>
          </w:tcPr>
          <w:p w14:paraId="2AB1A2F6" w14:textId="77777777" w:rsidR="005076E1" w:rsidRDefault="005076E1" w:rsidP="007F45AA">
            <w:pPr>
              <w:pStyle w:val="Compact"/>
            </w:pPr>
            <w:proofErr w:type="spellStart"/>
            <w:r>
              <w:t>Cmd+shift+tab</w:t>
            </w:r>
            <w:proofErr w:type="spellEnd"/>
          </w:p>
        </w:tc>
        <w:tc>
          <w:tcPr>
            <w:tcW w:w="3193" w:type="dxa"/>
            <w:tcBorders>
              <w:top w:val="dashSmallGap" w:sz="4" w:space="0" w:color="auto"/>
              <w:bottom w:val="single" w:sz="6" w:space="0" w:color="auto"/>
            </w:tcBorders>
          </w:tcPr>
          <w:p w14:paraId="7BC58F54" w14:textId="77777777" w:rsidR="005076E1" w:rsidRDefault="005076E1" w:rsidP="007F45AA">
            <w:pPr>
              <w:pStyle w:val="Compact"/>
            </w:pPr>
            <w:r>
              <w:t>Move backwards between open applications.</w:t>
            </w:r>
          </w:p>
        </w:tc>
      </w:tr>
      <w:tr w:rsidR="005076E1" w14:paraId="763F39CC" w14:textId="77777777" w:rsidTr="001D319C">
        <w:tc>
          <w:tcPr>
            <w:tcW w:w="1998" w:type="dxa"/>
            <w:tcBorders>
              <w:top w:val="single" w:sz="6" w:space="0" w:color="auto"/>
              <w:bottom w:val="nil"/>
            </w:tcBorders>
          </w:tcPr>
          <w:p w14:paraId="7AD2594B" w14:textId="7528898A" w:rsidR="005076E1" w:rsidRDefault="005076E1" w:rsidP="007F45AA">
            <w:pPr>
              <w:pStyle w:val="Compact"/>
            </w:pPr>
            <w:r>
              <w:rPr>
                <w:i/>
                <w:iCs/>
              </w:rPr>
              <w:t>Navigate folders within Finder (Mac)/File Explorer (PC) windows</w:t>
            </w:r>
          </w:p>
        </w:tc>
        <w:tc>
          <w:tcPr>
            <w:tcW w:w="2269" w:type="dxa"/>
            <w:tcBorders>
              <w:top w:val="single" w:sz="6" w:space="0" w:color="auto"/>
              <w:bottom w:val="dashSmallGap" w:sz="4" w:space="0" w:color="auto"/>
            </w:tcBorders>
          </w:tcPr>
          <w:p w14:paraId="72B8846F" w14:textId="77777777" w:rsidR="005076E1" w:rsidRDefault="005076E1" w:rsidP="007F45AA">
            <w:pPr>
              <w:pStyle w:val="Compact"/>
            </w:pPr>
            <w:proofErr w:type="spellStart"/>
            <w:r>
              <w:t>Ctrl+n</w:t>
            </w:r>
            <w:proofErr w:type="spellEnd"/>
          </w:p>
        </w:tc>
        <w:tc>
          <w:tcPr>
            <w:tcW w:w="2051" w:type="dxa"/>
            <w:tcBorders>
              <w:top w:val="single" w:sz="6" w:space="0" w:color="auto"/>
              <w:bottom w:val="dashSmallGap" w:sz="4" w:space="0" w:color="auto"/>
            </w:tcBorders>
          </w:tcPr>
          <w:p w14:paraId="2BBD8FA2" w14:textId="77777777" w:rsidR="005076E1" w:rsidRDefault="005076E1" w:rsidP="007F45AA">
            <w:pPr>
              <w:pStyle w:val="Compact"/>
            </w:pPr>
            <w:proofErr w:type="spellStart"/>
            <w:r>
              <w:t>Cmd+n</w:t>
            </w:r>
            <w:proofErr w:type="spellEnd"/>
          </w:p>
        </w:tc>
        <w:tc>
          <w:tcPr>
            <w:tcW w:w="3193" w:type="dxa"/>
            <w:tcBorders>
              <w:top w:val="single" w:sz="6" w:space="0" w:color="auto"/>
              <w:bottom w:val="dashSmallGap" w:sz="4" w:space="0" w:color="auto"/>
            </w:tcBorders>
          </w:tcPr>
          <w:p w14:paraId="223C16B1" w14:textId="77777777" w:rsidR="005076E1" w:rsidRDefault="005076E1" w:rsidP="007F45AA">
            <w:pPr>
              <w:pStyle w:val="Compact"/>
            </w:pPr>
            <w:r>
              <w:t>Open a new Finder (Mac)/File Explorer (PC) window</w:t>
            </w:r>
          </w:p>
        </w:tc>
      </w:tr>
      <w:tr w:rsidR="005076E1" w14:paraId="477964AC" w14:textId="77777777" w:rsidTr="001D319C">
        <w:tc>
          <w:tcPr>
            <w:tcW w:w="1998" w:type="dxa"/>
            <w:tcBorders>
              <w:top w:val="nil"/>
              <w:bottom w:val="nil"/>
            </w:tcBorders>
          </w:tcPr>
          <w:p w14:paraId="72993B78" w14:textId="77777777" w:rsidR="005076E1" w:rsidRDefault="005076E1" w:rsidP="007F45AA">
            <w:pPr>
              <w:pStyle w:val="Compact"/>
            </w:pPr>
          </w:p>
        </w:tc>
        <w:tc>
          <w:tcPr>
            <w:tcW w:w="2269" w:type="dxa"/>
            <w:tcBorders>
              <w:top w:val="dashSmallGap" w:sz="4" w:space="0" w:color="auto"/>
              <w:bottom w:val="dashSmallGap" w:sz="4" w:space="0" w:color="auto"/>
            </w:tcBorders>
          </w:tcPr>
          <w:p w14:paraId="7B8B6E3D" w14:textId="77777777" w:rsidR="005076E1" w:rsidRDefault="005076E1" w:rsidP="007F45AA">
            <w:pPr>
              <w:pStyle w:val="Compact"/>
            </w:pPr>
            <w:proofErr w:type="spellStart"/>
            <w:r>
              <w:t>Ctrl+shift+n</w:t>
            </w:r>
            <w:proofErr w:type="spellEnd"/>
          </w:p>
        </w:tc>
        <w:tc>
          <w:tcPr>
            <w:tcW w:w="2051" w:type="dxa"/>
            <w:tcBorders>
              <w:top w:val="dashSmallGap" w:sz="4" w:space="0" w:color="auto"/>
              <w:bottom w:val="dashSmallGap" w:sz="4" w:space="0" w:color="auto"/>
            </w:tcBorders>
          </w:tcPr>
          <w:p w14:paraId="2F111FE9" w14:textId="77777777" w:rsidR="005076E1" w:rsidRDefault="005076E1" w:rsidP="007F45AA">
            <w:pPr>
              <w:pStyle w:val="Compact"/>
            </w:pPr>
            <w:proofErr w:type="spellStart"/>
            <w:r>
              <w:t>Cmd+shift+n</w:t>
            </w:r>
            <w:proofErr w:type="spellEnd"/>
          </w:p>
        </w:tc>
        <w:tc>
          <w:tcPr>
            <w:tcW w:w="3193" w:type="dxa"/>
            <w:tcBorders>
              <w:top w:val="dashSmallGap" w:sz="4" w:space="0" w:color="auto"/>
              <w:bottom w:val="dashSmallGap" w:sz="4" w:space="0" w:color="auto"/>
            </w:tcBorders>
          </w:tcPr>
          <w:p w14:paraId="3F01E9F6" w14:textId="77777777" w:rsidR="005076E1" w:rsidRDefault="005076E1" w:rsidP="007F45AA">
            <w:pPr>
              <w:pStyle w:val="Compact"/>
            </w:pPr>
            <w:r>
              <w:t>Create a new folder</w:t>
            </w:r>
          </w:p>
        </w:tc>
      </w:tr>
      <w:tr w:rsidR="005076E1" w14:paraId="3E96C680" w14:textId="77777777" w:rsidTr="001D319C">
        <w:tc>
          <w:tcPr>
            <w:tcW w:w="1998" w:type="dxa"/>
            <w:tcBorders>
              <w:top w:val="nil"/>
              <w:bottom w:val="nil"/>
            </w:tcBorders>
          </w:tcPr>
          <w:p w14:paraId="17180051" w14:textId="77777777" w:rsidR="005076E1" w:rsidRDefault="005076E1" w:rsidP="007F45AA">
            <w:pPr>
              <w:pStyle w:val="Compact"/>
            </w:pPr>
          </w:p>
        </w:tc>
        <w:tc>
          <w:tcPr>
            <w:tcW w:w="2269" w:type="dxa"/>
            <w:tcBorders>
              <w:top w:val="dashSmallGap" w:sz="4" w:space="0" w:color="auto"/>
              <w:bottom w:val="dashSmallGap" w:sz="4" w:space="0" w:color="auto"/>
            </w:tcBorders>
          </w:tcPr>
          <w:p w14:paraId="0ED0D123" w14:textId="77777777" w:rsidR="005076E1" w:rsidRDefault="005076E1" w:rsidP="007F45AA">
            <w:pPr>
              <w:pStyle w:val="Compact"/>
            </w:pPr>
            <w:r>
              <w:t>Two mouse clicks, too slow to be mistaken for a double click</w:t>
            </w:r>
          </w:p>
        </w:tc>
        <w:tc>
          <w:tcPr>
            <w:tcW w:w="2051" w:type="dxa"/>
            <w:tcBorders>
              <w:top w:val="dashSmallGap" w:sz="4" w:space="0" w:color="auto"/>
              <w:bottom w:val="dashSmallGap" w:sz="4" w:space="0" w:color="auto"/>
            </w:tcBorders>
          </w:tcPr>
          <w:p w14:paraId="7BF3D78B" w14:textId="58B457B2" w:rsidR="005076E1" w:rsidRDefault="0076528E" w:rsidP="007F45AA">
            <w:pPr>
              <w:pStyle w:val="Compact"/>
            </w:pPr>
            <w:r>
              <w:t>Two mouse clicks, too slow to be mistaken for a double click</w:t>
            </w:r>
          </w:p>
        </w:tc>
        <w:tc>
          <w:tcPr>
            <w:tcW w:w="3193" w:type="dxa"/>
            <w:tcBorders>
              <w:top w:val="dashSmallGap" w:sz="4" w:space="0" w:color="auto"/>
              <w:bottom w:val="dashSmallGap" w:sz="4" w:space="0" w:color="auto"/>
            </w:tcBorders>
          </w:tcPr>
          <w:p w14:paraId="54A0F9AA" w14:textId="77777777" w:rsidR="005076E1" w:rsidRDefault="005076E1" w:rsidP="007F45AA">
            <w:pPr>
              <w:pStyle w:val="Compact"/>
            </w:pPr>
            <w:r>
              <w:t>Rename the folder (this is a mouse action, but it is important enough to include here)</w:t>
            </w:r>
          </w:p>
        </w:tc>
      </w:tr>
      <w:tr w:rsidR="005076E1" w14:paraId="5012B545" w14:textId="77777777" w:rsidTr="001D319C">
        <w:tc>
          <w:tcPr>
            <w:tcW w:w="1998" w:type="dxa"/>
            <w:tcBorders>
              <w:top w:val="nil"/>
              <w:bottom w:val="nil"/>
            </w:tcBorders>
          </w:tcPr>
          <w:p w14:paraId="3949EAE0" w14:textId="77777777" w:rsidR="005076E1" w:rsidRDefault="005076E1" w:rsidP="007F45AA">
            <w:pPr>
              <w:pStyle w:val="Compact"/>
            </w:pPr>
          </w:p>
        </w:tc>
        <w:tc>
          <w:tcPr>
            <w:tcW w:w="2269" w:type="dxa"/>
            <w:tcBorders>
              <w:top w:val="dashSmallGap" w:sz="4" w:space="0" w:color="auto"/>
              <w:bottom w:val="dashSmallGap" w:sz="4" w:space="0" w:color="auto"/>
            </w:tcBorders>
          </w:tcPr>
          <w:p w14:paraId="63C46D10" w14:textId="77777777" w:rsidR="005076E1" w:rsidRDefault="005076E1" w:rsidP="007F45AA">
            <w:pPr>
              <w:pStyle w:val="Compact"/>
            </w:pPr>
            <w:r>
              <w:t>Select the folder, press F2</w:t>
            </w:r>
          </w:p>
        </w:tc>
        <w:tc>
          <w:tcPr>
            <w:tcW w:w="2051" w:type="dxa"/>
            <w:tcBorders>
              <w:top w:val="dashSmallGap" w:sz="4" w:space="0" w:color="auto"/>
              <w:bottom w:val="dashSmallGap" w:sz="4" w:space="0" w:color="auto"/>
            </w:tcBorders>
          </w:tcPr>
          <w:p w14:paraId="0198E8EA" w14:textId="77777777" w:rsidR="005076E1" w:rsidRDefault="005076E1" w:rsidP="007F45AA">
            <w:pPr>
              <w:pStyle w:val="Compact"/>
            </w:pPr>
            <w:r>
              <w:t>Select the folder, press enter/return</w:t>
            </w:r>
          </w:p>
        </w:tc>
        <w:tc>
          <w:tcPr>
            <w:tcW w:w="3193" w:type="dxa"/>
            <w:tcBorders>
              <w:top w:val="dashSmallGap" w:sz="4" w:space="0" w:color="auto"/>
              <w:bottom w:val="dashSmallGap" w:sz="4" w:space="0" w:color="auto"/>
            </w:tcBorders>
          </w:tcPr>
          <w:p w14:paraId="622C1446" w14:textId="77777777" w:rsidR="005076E1" w:rsidRDefault="005076E1" w:rsidP="007F45AA">
            <w:pPr>
              <w:pStyle w:val="Compact"/>
            </w:pPr>
            <w:r>
              <w:t>Rename the folder</w:t>
            </w:r>
          </w:p>
        </w:tc>
      </w:tr>
      <w:tr w:rsidR="005076E1" w14:paraId="3D8631C4" w14:textId="77777777" w:rsidTr="001D319C">
        <w:tc>
          <w:tcPr>
            <w:tcW w:w="1998" w:type="dxa"/>
            <w:tcBorders>
              <w:top w:val="nil"/>
              <w:bottom w:val="nil"/>
            </w:tcBorders>
          </w:tcPr>
          <w:p w14:paraId="78C0F653" w14:textId="77777777" w:rsidR="005076E1" w:rsidRDefault="005076E1" w:rsidP="007F45AA">
            <w:pPr>
              <w:pStyle w:val="Compact"/>
            </w:pPr>
          </w:p>
        </w:tc>
        <w:tc>
          <w:tcPr>
            <w:tcW w:w="2269" w:type="dxa"/>
            <w:tcBorders>
              <w:top w:val="dashSmallGap" w:sz="4" w:space="0" w:color="auto"/>
              <w:bottom w:val="dashSmallGap" w:sz="4" w:space="0" w:color="auto"/>
            </w:tcBorders>
          </w:tcPr>
          <w:p w14:paraId="1DB6BB53" w14:textId="77777777" w:rsidR="005076E1" w:rsidRDefault="005076E1" w:rsidP="007F45AA">
            <w:pPr>
              <w:pStyle w:val="Compact"/>
            </w:pPr>
            <w:proofErr w:type="spellStart"/>
            <w:r>
              <w:t>Ctrl+a</w:t>
            </w:r>
            <w:proofErr w:type="spellEnd"/>
          </w:p>
        </w:tc>
        <w:tc>
          <w:tcPr>
            <w:tcW w:w="2051" w:type="dxa"/>
            <w:tcBorders>
              <w:top w:val="dashSmallGap" w:sz="4" w:space="0" w:color="auto"/>
              <w:bottom w:val="dashSmallGap" w:sz="4" w:space="0" w:color="auto"/>
            </w:tcBorders>
          </w:tcPr>
          <w:p w14:paraId="063D2BA8" w14:textId="77777777" w:rsidR="005076E1" w:rsidRDefault="005076E1" w:rsidP="007F45AA">
            <w:pPr>
              <w:pStyle w:val="Compact"/>
            </w:pPr>
            <w:proofErr w:type="spellStart"/>
            <w:r>
              <w:t>Cmd+a</w:t>
            </w:r>
            <w:proofErr w:type="spellEnd"/>
          </w:p>
        </w:tc>
        <w:tc>
          <w:tcPr>
            <w:tcW w:w="3193" w:type="dxa"/>
            <w:tcBorders>
              <w:top w:val="dashSmallGap" w:sz="4" w:space="0" w:color="auto"/>
              <w:bottom w:val="dashSmallGap" w:sz="4" w:space="0" w:color="auto"/>
            </w:tcBorders>
          </w:tcPr>
          <w:p w14:paraId="73C090F6" w14:textId="77777777" w:rsidR="005076E1" w:rsidRDefault="005076E1" w:rsidP="007F45AA">
            <w:pPr>
              <w:pStyle w:val="Compact"/>
            </w:pPr>
            <w:r>
              <w:t>Highlight all folders</w:t>
            </w:r>
          </w:p>
        </w:tc>
      </w:tr>
      <w:tr w:rsidR="005076E1" w14:paraId="4446D74C" w14:textId="77777777" w:rsidTr="001D319C">
        <w:tc>
          <w:tcPr>
            <w:tcW w:w="1998" w:type="dxa"/>
            <w:tcBorders>
              <w:top w:val="nil"/>
              <w:bottom w:val="nil"/>
            </w:tcBorders>
          </w:tcPr>
          <w:p w14:paraId="6030048B" w14:textId="77777777" w:rsidR="005076E1" w:rsidRDefault="005076E1" w:rsidP="007F45AA">
            <w:pPr>
              <w:pStyle w:val="Compact"/>
            </w:pPr>
          </w:p>
        </w:tc>
        <w:tc>
          <w:tcPr>
            <w:tcW w:w="2269" w:type="dxa"/>
            <w:tcBorders>
              <w:top w:val="dashSmallGap" w:sz="4" w:space="0" w:color="auto"/>
              <w:bottom w:val="dashSmallGap" w:sz="4" w:space="0" w:color="auto"/>
            </w:tcBorders>
          </w:tcPr>
          <w:p w14:paraId="2D2B2842" w14:textId="77777777" w:rsidR="005076E1" w:rsidRDefault="005076E1" w:rsidP="007F45AA">
            <w:pPr>
              <w:pStyle w:val="Compact"/>
            </w:pPr>
          </w:p>
        </w:tc>
        <w:tc>
          <w:tcPr>
            <w:tcW w:w="2051" w:type="dxa"/>
            <w:tcBorders>
              <w:top w:val="dashSmallGap" w:sz="4" w:space="0" w:color="auto"/>
              <w:bottom w:val="dashSmallGap" w:sz="4" w:space="0" w:color="auto"/>
            </w:tcBorders>
          </w:tcPr>
          <w:p w14:paraId="6BB424B2" w14:textId="77777777" w:rsidR="005076E1" w:rsidRDefault="005076E1" w:rsidP="007F45AA">
            <w:pPr>
              <w:pStyle w:val="Compact"/>
            </w:pPr>
            <w:proofErr w:type="spellStart"/>
            <w:r>
              <w:t>Cmd+t</w:t>
            </w:r>
            <w:proofErr w:type="spellEnd"/>
          </w:p>
        </w:tc>
        <w:tc>
          <w:tcPr>
            <w:tcW w:w="3193" w:type="dxa"/>
            <w:tcBorders>
              <w:top w:val="dashSmallGap" w:sz="4" w:space="0" w:color="auto"/>
              <w:bottom w:val="dashSmallGap" w:sz="4" w:space="0" w:color="auto"/>
            </w:tcBorders>
          </w:tcPr>
          <w:p w14:paraId="78F0ADC2" w14:textId="77777777" w:rsidR="005076E1" w:rsidRDefault="005076E1" w:rsidP="007F45AA">
            <w:pPr>
              <w:pStyle w:val="Compact"/>
            </w:pPr>
            <w:r>
              <w:t>Create a new tab within a window</w:t>
            </w:r>
          </w:p>
        </w:tc>
      </w:tr>
      <w:tr w:rsidR="005076E1" w14:paraId="7CE281B0" w14:textId="77777777" w:rsidTr="001D319C">
        <w:tc>
          <w:tcPr>
            <w:tcW w:w="1998" w:type="dxa"/>
            <w:tcBorders>
              <w:top w:val="nil"/>
              <w:bottom w:val="nil"/>
            </w:tcBorders>
          </w:tcPr>
          <w:p w14:paraId="6CBE6722" w14:textId="77777777" w:rsidR="005076E1" w:rsidRDefault="005076E1" w:rsidP="007F45AA">
            <w:pPr>
              <w:pStyle w:val="Compact"/>
            </w:pPr>
          </w:p>
        </w:tc>
        <w:tc>
          <w:tcPr>
            <w:tcW w:w="2269" w:type="dxa"/>
            <w:tcBorders>
              <w:top w:val="dashSmallGap" w:sz="4" w:space="0" w:color="auto"/>
              <w:bottom w:val="dashSmallGap" w:sz="4" w:space="0" w:color="auto"/>
            </w:tcBorders>
          </w:tcPr>
          <w:p w14:paraId="5F876C1A" w14:textId="77777777" w:rsidR="005076E1" w:rsidRDefault="005076E1" w:rsidP="007F45AA">
            <w:pPr>
              <w:pStyle w:val="Compact"/>
            </w:pPr>
            <w:r>
              <w:t>Delete</w:t>
            </w:r>
          </w:p>
        </w:tc>
        <w:tc>
          <w:tcPr>
            <w:tcW w:w="2051" w:type="dxa"/>
            <w:tcBorders>
              <w:top w:val="dashSmallGap" w:sz="4" w:space="0" w:color="auto"/>
              <w:bottom w:val="dashSmallGap" w:sz="4" w:space="0" w:color="auto"/>
            </w:tcBorders>
          </w:tcPr>
          <w:p w14:paraId="694AF8E2" w14:textId="77777777" w:rsidR="005076E1" w:rsidRDefault="005076E1" w:rsidP="007F45AA">
            <w:pPr>
              <w:pStyle w:val="Compact"/>
            </w:pPr>
            <w:proofErr w:type="spellStart"/>
            <w:r>
              <w:t>Cmd+delete</w:t>
            </w:r>
            <w:proofErr w:type="spellEnd"/>
            <w:r>
              <w:t xml:space="preserve"> (the one next to your +/= sign)</w:t>
            </w:r>
          </w:p>
        </w:tc>
        <w:tc>
          <w:tcPr>
            <w:tcW w:w="3193" w:type="dxa"/>
            <w:tcBorders>
              <w:top w:val="dashSmallGap" w:sz="4" w:space="0" w:color="auto"/>
              <w:bottom w:val="dashSmallGap" w:sz="4" w:space="0" w:color="auto"/>
            </w:tcBorders>
          </w:tcPr>
          <w:p w14:paraId="7C3AF554" w14:textId="77777777" w:rsidR="005076E1" w:rsidRDefault="005076E1" w:rsidP="007F45AA">
            <w:pPr>
              <w:pStyle w:val="Compact"/>
            </w:pPr>
            <w:r>
              <w:t>Delete a folder</w:t>
            </w:r>
          </w:p>
        </w:tc>
      </w:tr>
      <w:tr w:rsidR="005076E1" w14:paraId="1E19DB6E" w14:textId="77777777" w:rsidTr="001D319C">
        <w:tc>
          <w:tcPr>
            <w:tcW w:w="1998" w:type="dxa"/>
            <w:tcBorders>
              <w:top w:val="nil"/>
              <w:bottom w:val="single" w:sz="4" w:space="0" w:color="auto"/>
            </w:tcBorders>
          </w:tcPr>
          <w:p w14:paraId="1896259D" w14:textId="77777777" w:rsidR="005076E1" w:rsidRDefault="005076E1" w:rsidP="007F45AA">
            <w:pPr>
              <w:pStyle w:val="Compact"/>
            </w:pPr>
          </w:p>
        </w:tc>
        <w:tc>
          <w:tcPr>
            <w:tcW w:w="2269" w:type="dxa"/>
            <w:tcBorders>
              <w:top w:val="dashSmallGap" w:sz="4" w:space="0" w:color="auto"/>
              <w:bottom w:val="single" w:sz="4" w:space="0" w:color="auto"/>
            </w:tcBorders>
          </w:tcPr>
          <w:p w14:paraId="532DC86F" w14:textId="77777777" w:rsidR="005076E1" w:rsidRDefault="005076E1" w:rsidP="007F45AA">
            <w:pPr>
              <w:pStyle w:val="Compact"/>
            </w:pPr>
            <w:proofErr w:type="spellStart"/>
            <w:r>
              <w:t>Shift+arrow</w:t>
            </w:r>
            <w:proofErr w:type="spellEnd"/>
          </w:p>
        </w:tc>
        <w:tc>
          <w:tcPr>
            <w:tcW w:w="2051" w:type="dxa"/>
            <w:tcBorders>
              <w:top w:val="dashSmallGap" w:sz="4" w:space="0" w:color="auto"/>
              <w:bottom w:val="single" w:sz="4" w:space="0" w:color="auto"/>
            </w:tcBorders>
          </w:tcPr>
          <w:p w14:paraId="1E6F2058" w14:textId="77777777" w:rsidR="005076E1" w:rsidRDefault="005076E1" w:rsidP="007F45AA">
            <w:pPr>
              <w:pStyle w:val="Compact"/>
            </w:pPr>
            <w:proofErr w:type="spellStart"/>
            <w:r>
              <w:t>Shift+arrow</w:t>
            </w:r>
            <w:proofErr w:type="spellEnd"/>
          </w:p>
        </w:tc>
        <w:tc>
          <w:tcPr>
            <w:tcW w:w="3193" w:type="dxa"/>
            <w:tcBorders>
              <w:top w:val="dashSmallGap" w:sz="4" w:space="0" w:color="auto"/>
              <w:bottom w:val="single" w:sz="4" w:space="0" w:color="auto"/>
            </w:tcBorders>
          </w:tcPr>
          <w:p w14:paraId="28389787" w14:textId="77777777" w:rsidR="005076E1" w:rsidRDefault="005076E1" w:rsidP="007F45AA">
            <w:pPr>
              <w:pStyle w:val="Compact"/>
            </w:pPr>
            <w:r>
              <w:t>Highlight multiple folders</w:t>
            </w:r>
          </w:p>
        </w:tc>
      </w:tr>
      <w:bookmarkEnd w:id="35"/>
      <w:bookmarkEnd w:id="55"/>
    </w:tbl>
    <w:p w14:paraId="7131AE9B" w14:textId="77777777" w:rsidR="0076528E" w:rsidRDefault="0076528E">
      <w:pPr>
        <w:rPr>
          <w:rFonts w:asciiTheme="majorHAnsi" w:eastAsiaTheme="majorEastAsia" w:hAnsiTheme="majorHAnsi" w:cstheme="majorBidi"/>
          <w:b/>
          <w:bCs/>
          <w:sz w:val="28"/>
          <w:szCs w:val="28"/>
        </w:rPr>
      </w:pPr>
      <w:r>
        <w:br w:type="page"/>
      </w:r>
    </w:p>
    <w:p w14:paraId="6103C614" w14:textId="692FFE0A" w:rsidR="005076E1" w:rsidRDefault="005076E1" w:rsidP="008654C4">
      <w:pPr>
        <w:pStyle w:val="Heading2"/>
      </w:pPr>
      <w:r>
        <w:lastRenderedPageBreak/>
        <w:t>3.2 Practice</w:t>
      </w:r>
    </w:p>
    <w:p w14:paraId="68D2D32A" w14:textId="77777777" w:rsidR="005076E1" w:rsidRDefault="005076E1" w:rsidP="005076E1">
      <w:pPr>
        <w:pStyle w:val="FirstParagraph"/>
      </w:pPr>
      <w:r>
        <w:t>Tasks:</w:t>
      </w:r>
    </w:p>
    <w:p w14:paraId="7AFBF3A8" w14:textId="45347638" w:rsidR="005076E1" w:rsidRDefault="005076E1" w:rsidP="005076E1">
      <w:pPr>
        <w:pStyle w:val="Compact"/>
        <w:numPr>
          <w:ilvl w:val="0"/>
          <w:numId w:val="24"/>
        </w:numPr>
      </w:pPr>
      <w:r>
        <w:t>If you are on a Mac, set up your Finder window so that the path bar is visible at the bottom of the window.</w:t>
      </w:r>
      <w:r w:rsidR="000D0290">
        <w:t xml:space="preserve"> If you are on </w:t>
      </w:r>
      <w:r w:rsidR="00501E21">
        <w:t>a PC</w:t>
      </w:r>
      <w:r w:rsidR="000D0290">
        <w:t>, skip this step.</w:t>
      </w:r>
    </w:p>
    <w:p w14:paraId="2EBF6879" w14:textId="38D383A5" w:rsidR="005076E1" w:rsidRDefault="005076E1" w:rsidP="005076E1">
      <w:pPr>
        <w:pStyle w:val="Compact"/>
        <w:numPr>
          <w:ilvl w:val="0"/>
          <w:numId w:val="24"/>
        </w:numPr>
      </w:pPr>
      <w:r>
        <w:t xml:space="preserve">Set up and/or clean up your file structure. This </w:t>
      </w:r>
      <w:r w:rsidR="000D0290">
        <w:t>could</w:t>
      </w:r>
      <w:r>
        <w:t xml:space="preserve"> take a substantial amount of time. I recommend spending 10 minutes now to set up the general organization structure. Then schedule an hour in the next week to make progress on your organization. If you store files in your Downloads folder, pay particular attention to the section on </w:t>
      </w:r>
      <w:hyperlink w:anchor="_Clean_out_the">
        <w:r>
          <w:rPr>
            <w:rStyle w:val="Hyperlink"/>
          </w:rPr>
          <w:t>cleaning out the Downloads folder.</w:t>
        </w:r>
      </w:hyperlink>
    </w:p>
    <w:p w14:paraId="0017A7ED" w14:textId="16E89766" w:rsidR="005076E1" w:rsidRDefault="005076E1" w:rsidP="005076E1">
      <w:pPr>
        <w:pStyle w:val="Compact"/>
        <w:numPr>
          <w:ilvl w:val="0"/>
          <w:numId w:val="24"/>
        </w:numPr>
      </w:pPr>
      <w:r>
        <w:t>Open a Finder (Mac)/File Explorer (PC) window.</w:t>
      </w:r>
      <w:r w:rsidR="000423E4">
        <w:t xml:space="preserve"> </w:t>
      </w:r>
      <w:r w:rsidR="000423E4" w:rsidRPr="000423E4">
        <w:t>Arrange it so you can see these instructions and your Finder (Mac)/File Explorer (PC) window at the same time.</w:t>
      </w:r>
    </w:p>
    <w:p w14:paraId="2691EAE4" w14:textId="398DB03B" w:rsidR="005076E1" w:rsidRDefault="005076E1" w:rsidP="005076E1">
      <w:pPr>
        <w:pStyle w:val="Compact"/>
        <w:numPr>
          <w:ilvl w:val="0"/>
          <w:numId w:val="24"/>
        </w:numPr>
      </w:pPr>
      <w:r>
        <w:t xml:space="preserve">Copy the path of one folder. </w:t>
      </w:r>
      <w:r w:rsidR="00046E7A">
        <w:t>Paste the path name here</w:t>
      </w:r>
      <w:ins w:id="56" w:author="Gardella, Joseph" w:date="2025-07-19T11:22:00Z" w16du:dateUtc="2025-07-19T18:22:00Z">
        <w:r w:rsidR="000D0290">
          <w:t>:</w:t>
        </w:r>
      </w:ins>
      <w:r w:rsidR="00046E7A">
        <w:t xml:space="preserve"> ______.</w:t>
      </w:r>
    </w:p>
    <w:p w14:paraId="46ED04B8" w14:textId="77777777" w:rsidR="005076E1" w:rsidRDefault="005076E1" w:rsidP="005076E1">
      <w:pPr>
        <w:pStyle w:val="Compact"/>
        <w:numPr>
          <w:ilvl w:val="0"/>
          <w:numId w:val="24"/>
        </w:numPr>
      </w:pPr>
      <w:r>
        <w:t xml:space="preserve">Open a new window with </w:t>
      </w:r>
      <w:proofErr w:type="spellStart"/>
      <w:r>
        <w:t>Cmd+n</w:t>
      </w:r>
      <w:proofErr w:type="spellEnd"/>
      <w:r>
        <w:t xml:space="preserve"> (Mac)/</w:t>
      </w:r>
      <w:proofErr w:type="spellStart"/>
      <w:r>
        <w:t>Ctrl+n</w:t>
      </w:r>
      <w:proofErr w:type="spellEnd"/>
      <w:r>
        <w:t xml:space="preserve"> (PC). Open a different folder in one of the windows.</w:t>
      </w:r>
    </w:p>
    <w:p w14:paraId="0DDAF0CC" w14:textId="77777777" w:rsidR="005076E1" w:rsidRDefault="005076E1" w:rsidP="005076E1">
      <w:pPr>
        <w:pStyle w:val="Compact"/>
        <w:numPr>
          <w:ilvl w:val="0"/>
          <w:numId w:val="24"/>
        </w:numPr>
      </w:pPr>
      <w:r>
        <w:t xml:space="preserve">Create a new folder (in either window) using </w:t>
      </w:r>
      <w:proofErr w:type="spellStart"/>
      <w:r>
        <w:t>Cmd+shift+n</w:t>
      </w:r>
      <w:proofErr w:type="spellEnd"/>
      <w:r>
        <w:t xml:space="preserve"> (Mac)/</w:t>
      </w:r>
      <w:proofErr w:type="spellStart"/>
      <w:r>
        <w:t>Ctrl+shift+n</w:t>
      </w:r>
      <w:proofErr w:type="spellEnd"/>
      <w:r>
        <w:t xml:space="preserve"> (PC).</w:t>
      </w:r>
    </w:p>
    <w:p w14:paraId="23546F71" w14:textId="77777777" w:rsidR="005076E1" w:rsidRDefault="005076E1" w:rsidP="005076E1">
      <w:pPr>
        <w:pStyle w:val="Compact"/>
        <w:numPr>
          <w:ilvl w:val="0"/>
          <w:numId w:val="24"/>
        </w:numPr>
      </w:pPr>
      <w:r>
        <w:t>Rename that folder.</w:t>
      </w:r>
    </w:p>
    <w:p w14:paraId="794417C4" w14:textId="77777777" w:rsidR="005076E1" w:rsidRDefault="005076E1" w:rsidP="005076E1">
      <w:pPr>
        <w:pStyle w:val="Compact"/>
        <w:numPr>
          <w:ilvl w:val="0"/>
          <w:numId w:val="24"/>
        </w:numPr>
      </w:pPr>
      <w:r>
        <w:t>Move the folder to your second window by dragging and dropping it.</w:t>
      </w:r>
    </w:p>
    <w:p w14:paraId="4450B29D" w14:textId="77777777" w:rsidR="005076E1" w:rsidRDefault="005076E1" w:rsidP="005076E1">
      <w:pPr>
        <w:pStyle w:val="Compact"/>
        <w:numPr>
          <w:ilvl w:val="0"/>
          <w:numId w:val="24"/>
        </w:numPr>
      </w:pPr>
      <w:proofErr w:type="spellStart"/>
      <w:r>
        <w:t>Cmd+z</w:t>
      </w:r>
      <w:proofErr w:type="spellEnd"/>
      <w:r>
        <w:t xml:space="preserve"> (Mac) or </w:t>
      </w:r>
      <w:proofErr w:type="spellStart"/>
      <w:r>
        <w:t>Ctrl+z</w:t>
      </w:r>
      <w:proofErr w:type="spellEnd"/>
      <w:r>
        <w:t xml:space="preserve"> (PC) to undo the move.</w:t>
      </w:r>
    </w:p>
    <w:p w14:paraId="66E106FA" w14:textId="39B11C71" w:rsidR="005076E1" w:rsidRDefault="005076E1" w:rsidP="005076E1">
      <w:pPr>
        <w:pStyle w:val="FirstParagraph"/>
      </w:pPr>
      <w:r>
        <w:t xml:space="preserve">The following </w:t>
      </w:r>
      <w:r w:rsidR="008654C4">
        <w:t>gif</w:t>
      </w:r>
      <w:r>
        <w:t xml:space="preserve"> shows an example of tasks 5-8.</w:t>
      </w:r>
    </w:p>
    <w:p w14:paraId="7046CAE2" w14:textId="3790D7F2" w:rsidR="008654C4" w:rsidRPr="008654C4" w:rsidRDefault="008654C4" w:rsidP="008654C4">
      <w:pPr>
        <w:pStyle w:val="BodyText"/>
      </w:pPr>
      <w:r>
        <w:rPr>
          <w:noProof/>
        </w:rPr>
        <w:drawing>
          <wp:inline distT="0" distB="0" distL="0" distR="0" wp14:anchorId="01DF122A" wp14:editId="77858506">
            <wp:extent cx="5943600" cy="3453130"/>
            <wp:effectExtent l="0" t="0" r="0" b="0"/>
            <wp:docPr id="2050940097" name="Picture 1" descr="A gif demonstrating fil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40097" name="Picture 1" descr="A gif demonstrating file managemen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453130"/>
                    </a:xfrm>
                    <a:prstGeom prst="rect">
                      <a:avLst/>
                    </a:prstGeom>
                    <a:noFill/>
                    <a:ln>
                      <a:noFill/>
                    </a:ln>
                  </pic:spPr>
                </pic:pic>
              </a:graphicData>
            </a:graphic>
          </wp:inline>
        </w:drawing>
      </w:r>
    </w:p>
    <w:p w14:paraId="75652667" w14:textId="77777777" w:rsidR="008654C4" w:rsidRDefault="008654C4">
      <w:pPr>
        <w:rPr>
          <w:rFonts w:asciiTheme="majorHAnsi" w:eastAsiaTheme="majorEastAsia" w:hAnsiTheme="majorHAnsi" w:cstheme="majorBidi"/>
          <w:b/>
          <w:bCs/>
          <w:color w:val="4F81BD" w:themeColor="accent1"/>
          <w:sz w:val="32"/>
          <w:szCs w:val="32"/>
        </w:rPr>
      </w:pPr>
      <w:r>
        <w:br w:type="page"/>
      </w:r>
    </w:p>
    <w:p w14:paraId="0FCDBDCD" w14:textId="346081ED" w:rsidR="00734FB3" w:rsidRDefault="00AA4699" w:rsidP="008654C4">
      <w:pPr>
        <w:pStyle w:val="Heading1"/>
      </w:pPr>
      <w:bookmarkStart w:id="57" w:name="_4._Mouse/Trackpad_Skills"/>
      <w:bookmarkStart w:id="58" w:name="_Toc203242844"/>
      <w:bookmarkEnd w:id="57"/>
      <w:r>
        <w:lastRenderedPageBreak/>
        <w:t>4. Mouse/Trackpad Skills</w:t>
      </w:r>
      <w:bookmarkEnd w:id="58"/>
    </w:p>
    <w:p w14:paraId="3C97F831" w14:textId="4A01FB9E" w:rsidR="00734FB3" w:rsidRDefault="00355FF0">
      <w:pPr>
        <w:pStyle w:val="FirstParagraph"/>
      </w:pPr>
      <w:bookmarkStart w:id="59" w:name="theory"/>
      <w:r>
        <w:t xml:space="preserve">You likely use your mouse or trackpad hundreds, maybe thousands, of times per hour while computing. There are skills that can optimize your mouse interactions, so they are quicker, more accurate, and more precise. A </w:t>
      </w:r>
      <w:r w:rsidR="008654C4">
        <w:t>gif</w:t>
      </w:r>
      <w:r>
        <w:t xml:space="preserve"> </w:t>
      </w:r>
      <w:r w:rsidR="009777A4">
        <w:t>demonstrating some of</w:t>
      </w:r>
      <w:r>
        <w:t xml:space="preserve"> these skills </w:t>
      </w:r>
      <w:r w:rsidR="009777A4">
        <w:t>is shown</w:t>
      </w:r>
      <w:r>
        <w:t xml:space="preserve"> in the “</w:t>
      </w:r>
      <w:hyperlink w:anchor="_4.2_Practice">
        <w:r w:rsidR="000423E4">
          <w:rPr>
            <w:rStyle w:val="Hyperlink"/>
          </w:rPr>
          <w:t>4.2 Practice</w:t>
        </w:r>
      </w:hyperlink>
      <w:r>
        <w:t>” section at the end.</w:t>
      </w:r>
    </w:p>
    <w:p w14:paraId="7CBA05D8" w14:textId="01308A7D" w:rsidR="00900C95" w:rsidRDefault="00900C95" w:rsidP="00900C95">
      <w:pPr>
        <w:pStyle w:val="Heading2"/>
      </w:pPr>
      <w:bookmarkStart w:id="60" w:name="X1fdf00524ed990d0177d59903fa51ca0957b88b"/>
      <w:r>
        <w:t>4.1 Skills</w:t>
      </w:r>
    </w:p>
    <w:p w14:paraId="2D19381C" w14:textId="559A55E2" w:rsidR="00734FB3" w:rsidRDefault="00000000" w:rsidP="008654C4">
      <w:pPr>
        <w:pStyle w:val="Heading3"/>
      </w:pPr>
      <w:r>
        <w:t>Access the context menu with a right</w:t>
      </w:r>
      <w:r w:rsidR="00355FF0">
        <w:t xml:space="preserve"> (secondary)</w:t>
      </w:r>
      <w:r>
        <w:t xml:space="preserve"> click</w:t>
      </w:r>
    </w:p>
    <w:p w14:paraId="3B8A4883" w14:textId="5B835855" w:rsidR="00734FB3" w:rsidRDefault="003A1522">
      <w:pPr>
        <w:pStyle w:val="Compact"/>
        <w:numPr>
          <w:ilvl w:val="0"/>
          <w:numId w:val="3"/>
        </w:numPr>
      </w:pPr>
      <w:r>
        <w:t>The secondary click allows you to quickly access a variety of useful functions specific to the application you are using.</w:t>
      </w:r>
    </w:p>
    <w:p w14:paraId="5CA09FBE" w14:textId="5429916B" w:rsidR="00501E21" w:rsidRDefault="00000000">
      <w:pPr>
        <w:pStyle w:val="Compact"/>
        <w:numPr>
          <w:ilvl w:val="0"/>
          <w:numId w:val="3"/>
        </w:numPr>
      </w:pPr>
      <w:r>
        <w:t xml:space="preserve">On a Mac, you can press </w:t>
      </w:r>
      <w:proofErr w:type="spellStart"/>
      <w:r>
        <w:t>Ctrl+click</w:t>
      </w:r>
      <w:proofErr w:type="spellEnd"/>
      <w:r>
        <w:t xml:space="preserve"> to mimic a right</w:t>
      </w:r>
      <w:r w:rsidR="000423E4">
        <w:t xml:space="preserve"> </w:t>
      </w:r>
      <w:r w:rsidR="00355FF0">
        <w:t xml:space="preserve">(secondary) </w:t>
      </w:r>
      <w:r>
        <w:t xml:space="preserve">click. </w:t>
      </w:r>
      <w:r w:rsidR="00501E21">
        <w:t>These extra movements require multiple extra seconds. These seconds add up to minutes and hours for tasks that you repeat hundreds and thousands of times per hour</w:t>
      </w:r>
      <w:r>
        <w:t>.</w:t>
      </w:r>
    </w:p>
    <w:p w14:paraId="579E7C5B" w14:textId="06B96FF1" w:rsidR="00734FB3" w:rsidRDefault="00000000" w:rsidP="00AD3A40">
      <w:pPr>
        <w:pStyle w:val="Compact"/>
        <w:numPr>
          <w:ilvl w:val="1"/>
          <w:numId w:val="3"/>
        </w:numPr>
      </w:pPr>
      <w:r>
        <w:t>If you are unable to access your right</w:t>
      </w:r>
      <w:r w:rsidR="00355FF0">
        <w:t xml:space="preserve"> (secondary)</w:t>
      </w:r>
      <w:r>
        <w:t xml:space="preserve"> click on your mouse</w:t>
      </w:r>
      <w:r w:rsidR="003A1522">
        <w:t>/trackpad</w:t>
      </w:r>
      <w:r>
        <w:t>, you can adjust your settings</w:t>
      </w:r>
      <w:r w:rsidR="000423E4">
        <w:t xml:space="preserve">. </w:t>
      </w:r>
      <w:bookmarkStart w:id="61" w:name="left-click-hold-and-drag-the-mouse"/>
      <w:bookmarkEnd w:id="60"/>
      <w:r>
        <w:t>Left</w:t>
      </w:r>
      <w:r w:rsidR="003A1522">
        <w:t xml:space="preserve"> (primary)</w:t>
      </w:r>
      <w:r>
        <w:t xml:space="preserve"> click, hold, and drag the mouse</w:t>
      </w:r>
    </w:p>
    <w:p w14:paraId="76158D3E" w14:textId="77777777" w:rsidR="00734FB3" w:rsidRDefault="00000000">
      <w:pPr>
        <w:pStyle w:val="Compact"/>
        <w:numPr>
          <w:ilvl w:val="0"/>
          <w:numId w:val="4"/>
        </w:numPr>
      </w:pPr>
      <w:r>
        <w:t>In a browser, text editor, or word processor, this will highlight text.</w:t>
      </w:r>
    </w:p>
    <w:p w14:paraId="33D869BA" w14:textId="77777777" w:rsidR="00734FB3" w:rsidRDefault="00000000">
      <w:pPr>
        <w:pStyle w:val="Compact"/>
        <w:numPr>
          <w:ilvl w:val="0"/>
          <w:numId w:val="4"/>
        </w:numPr>
      </w:pPr>
      <w:r>
        <w:t>In your Finder (Mac)/File Explorer (PC) windows and at the top of your computer programs/applications, this will let you drag items across the screen.</w:t>
      </w:r>
    </w:p>
    <w:p w14:paraId="105CD51F" w14:textId="77777777" w:rsidR="00734FB3" w:rsidRDefault="00000000" w:rsidP="008654C4">
      <w:pPr>
        <w:pStyle w:val="Heading3"/>
      </w:pPr>
      <w:bookmarkStart w:id="62" w:name="double-and-triple-clicks"/>
      <w:bookmarkEnd w:id="61"/>
      <w:r>
        <w:t>Double and triple clicks</w:t>
      </w:r>
    </w:p>
    <w:p w14:paraId="5468C3DA" w14:textId="77777777" w:rsidR="00734FB3" w:rsidRDefault="00000000">
      <w:pPr>
        <w:pStyle w:val="FirstParagraph"/>
      </w:pPr>
      <w:r>
        <w:t>In a browser window, text editor, or word processor, this will highlight text. Depending on where you double click, different amounts of text will be selected. Note that some of these gestures may not work in all applications.</w:t>
      </w:r>
    </w:p>
    <w:p w14:paraId="522E67DF" w14:textId="77777777" w:rsidR="00734FB3" w:rsidRDefault="00000000">
      <w:pPr>
        <w:pStyle w:val="Compact"/>
        <w:numPr>
          <w:ilvl w:val="0"/>
          <w:numId w:val="5"/>
        </w:numPr>
      </w:pPr>
      <w:r>
        <w:t>Double click on a word, and that word will be highlighted.</w:t>
      </w:r>
    </w:p>
    <w:p w14:paraId="5953C282" w14:textId="77777777" w:rsidR="00734FB3" w:rsidRDefault="00000000">
      <w:pPr>
        <w:pStyle w:val="Compact"/>
        <w:numPr>
          <w:ilvl w:val="0"/>
          <w:numId w:val="5"/>
        </w:numPr>
      </w:pPr>
      <w:r>
        <w:t>Triple click on a word, and the entire paragraph/chunk will be highlighted.</w:t>
      </w:r>
    </w:p>
    <w:p w14:paraId="7D59CFA9" w14:textId="77777777" w:rsidR="00734FB3" w:rsidRDefault="00000000">
      <w:pPr>
        <w:pStyle w:val="Compact"/>
        <w:numPr>
          <w:ilvl w:val="0"/>
          <w:numId w:val="5"/>
        </w:numPr>
      </w:pPr>
      <w:r>
        <w:t>Double click to the left of an entire line, and that line may be highlighted, depending on your application.</w:t>
      </w:r>
    </w:p>
    <w:p w14:paraId="79808FCF" w14:textId="77777777" w:rsidR="00734FB3" w:rsidRDefault="00000000">
      <w:pPr>
        <w:pStyle w:val="Compact"/>
        <w:numPr>
          <w:ilvl w:val="0"/>
          <w:numId w:val="5"/>
        </w:numPr>
      </w:pPr>
      <w:r>
        <w:t>Triple click to the left of an entire line, and the entire paragraph/chunk may be highlighted, depending on your application.</w:t>
      </w:r>
    </w:p>
    <w:p w14:paraId="5419FD7F" w14:textId="77777777" w:rsidR="00734FB3" w:rsidRDefault="00000000">
      <w:pPr>
        <w:pStyle w:val="Compact"/>
        <w:numPr>
          <w:ilvl w:val="0"/>
          <w:numId w:val="5"/>
        </w:numPr>
      </w:pPr>
      <w:r>
        <w:t xml:space="preserve">Quadruple </w:t>
      </w:r>
      <w:proofErr w:type="gramStart"/>
      <w:r>
        <w:t>click</w:t>
      </w:r>
      <w:proofErr w:type="gramEnd"/>
      <w:r>
        <w:t xml:space="preserve"> far to the left of an entire line, and the entire document may be highlighted, depending on your application.</w:t>
      </w:r>
    </w:p>
    <w:p w14:paraId="041ED060" w14:textId="22AE8B67" w:rsidR="00734FB3" w:rsidRDefault="00000000">
      <w:pPr>
        <w:pStyle w:val="Compact"/>
        <w:numPr>
          <w:ilvl w:val="0"/>
          <w:numId w:val="5"/>
        </w:numPr>
      </w:pPr>
      <w:r>
        <w:t>Two clicks, too slow to be captured as a double click, access the renaming function of files and folders in File Explorer (PC) and Finder (Mac).</w:t>
      </w:r>
    </w:p>
    <w:p w14:paraId="2D2CA12F" w14:textId="5DB80419" w:rsidR="00734FB3" w:rsidRDefault="00000000" w:rsidP="008654C4">
      <w:pPr>
        <w:pStyle w:val="Heading3"/>
      </w:pPr>
      <w:bookmarkStart w:id="63" w:name="scroll"/>
      <w:bookmarkEnd w:id="62"/>
      <w:r>
        <w:t>Scroll</w:t>
      </w:r>
      <w:r w:rsidR="003A1522">
        <w:t xml:space="preserve"> and screen ratios</w:t>
      </w:r>
    </w:p>
    <w:p w14:paraId="2430454B" w14:textId="77777777" w:rsidR="00734FB3" w:rsidRDefault="00000000">
      <w:pPr>
        <w:pStyle w:val="Compact"/>
        <w:numPr>
          <w:ilvl w:val="0"/>
          <w:numId w:val="6"/>
        </w:numPr>
      </w:pPr>
      <w:r>
        <w:t xml:space="preserve">Almost all computer users </w:t>
      </w:r>
      <w:proofErr w:type="gramStart"/>
      <w:r>
        <w:t>are able to</w:t>
      </w:r>
      <w:proofErr w:type="gramEnd"/>
      <w:r>
        <w:t xml:space="preserve"> scroll easily with a mouse/trackpad.</w:t>
      </w:r>
    </w:p>
    <w:p w14:paraId="6ADF1114" w14:textId="6E36426F" w:rsidR="00734FB3" w:rsidRDefault="00000000">
      <w:pPr>
        <w:pStyle w:val="Compact"/>
        <w:numPr>
          <w:ilvl w:val="0"/>
          <w:numId w:val="6"/>
        </w:numPr>
      </w:pPr>
      <w:proofErr w:type="spellStart"/>
      <w:r>
        <w:t>Ctrl+Scroll</w:t>
      </w:r>
      <w:proofErr w:type="spellEnd"/>
      <w:r>
        <w:t xml:space="preserve"> (PC) or </w:t>
      </w:r>
      <w:proofErr w:type="spellStart"/>
      <w:r>
        <w:t>Cmd+Scroll</w:t>
      </w:r>
      <w:proofErr w:type="spellEnd"/>
      <w:r>
        <w:t xml:space="preserve"> (Mac) may adjust the zoom ratio of your screen</w:t>
      </w:r>
      <w:r w:rsidR="003A1522">
        <w:t xml:space="preserve"> so you can adjust how much of the document you see at a given time.</w:t>
      </w:r>
    </w:p>
    <w:p w14:paraId="0A9F2D5F" w14:textId="158EE511" w:rsidR="00734FB3" w:rsidRDefault="00AA4699" w:rsidP="008654C4">
      <w:pPr>
        <w:pStyle w:val="Heading2"/>
      </w:pPr>
      <w:bookmarkStart w:id="64" w:name="_4.2_Practice"/>
      <w:bookmarkStart w:id="65" w:name="practice"/>
      <w:bookmarkEnd w:id="59"/>
      <w:bookmarkEnd w:id="63"/>
      <w:bookmarkEnd w:id="64"/>
      <w:r>
        <w:lastRenderedPageBreak/>
        <w:t>4.2 Practice</w:t>
      </w:r>
    </w:p>
    <w:p w14:paraId="617AE5A6" w14:textId="2D78E0A0" w:rsidR="00734FB3" w:rsidRDefault="000423E4">
      <w:pPr>
        <w:pStyle w:val="FirstParagraph"/>
      </w:pPr>
      <w:bookmarkStart w:id="66" w:name="play-minesweeper-or-solitaire"/>
      <w:r>
        <w:t xml:space="preserve">Practice these skills in the prompts below. </w:t>
      </w:r>
      <w:r w:rsidR="003A1522">
        <w:t>Of note, a</w:t>
      </w:r>
      <w:r>
        <w:t xml:space="preserve">nother </w:t>
      </w:r>
      <w:r w:rsidR="003A1522">
        <w:t xml:space="preserve">fun </w:t>
      </w:r>
      <w:r>
        <w:t>way to practice is with Minesweeper and Solitaire. You can find these games online by googling “Minesweeper” or “Solitaire”. They were designed to teach rapid mouse gestures, including:</w:t>
      </w:r>
    </w:p>
    <w:p w14:paraId="42C90645" w14:textId="77777777" w:rsidR="00734FB3" w:rsidRDefault="00000000">
      <w:pPr>
        <w:pStyle w:val="Compact"/>
        <w:numPr>
          <w:ilvl w:val="0"/>
          <w:numId w:val="7"/>
        </w:numPr>
      </w:pPr>
      <w:r>
        <w:t>left click,</w:t>
      </w:r>
    </w:p>
    <w:p w14:paraId="35024D4C" w14:textId="77777777" w:rsidR="00734FB3" w:rsidRDefault="00000000">
      <w:pPr>
        <w:pStyle w:val="Compact"/>
        <w:numPr>
          <w:ilvl w:val="0"/>
          <w:numId w:val="7"/>
        </w:numPr>
      </w:pPr>
      <w:r>
        <w:t>right click,</w:t>
      </w:r>
    </w:p>
    <w:p w14:paraId="345C3A59" w14:textId="77777777" w:rsidR="00734FB3" w:rsidRDefault="00000000">
      <w:pPr>
        <w:pStyle w:val="Compact"/>
        <w:numPr>
          <w:ilvl w:val="0"/>
          <w:numId w:val="7"/>
        </w:numPr>
      </w:pPr>
      <w:r>
        <w:t>drag and drop, and</w:t>
      </w:r>
    </w:p>
    <w:p w14:paraId="12F075B7" w14:textId="7401CB81" w:rsidR="00AD3A40" w:rsidRDefault="00000000" w:rsidP="008654C4">
      <w:pPr>
        <w:pStyle w:val="Compact"/>
        <w:numPr>
          <w:ilvl w:val="0"/>
          <w:numId w:val="7"/>
        </w:numPr>
      </w:pPr>
      <w:r>
        <w:t>precision with your cursor.</w:t>
      </w:r>
      <w:bookmarkStart w:id="67" w:name="tasks"/>
      <w:bookmarkEnd w:id="66"/>
    </w:p>
    <w:p w14:paraId="4912150C" w14:textId="77777777" w:rsidR="00AD3A40" w:rsidRDefault="00AD3A40" w:rsidP="00AD3A40">
      <w:pPr>
        <w:pStyle w:val="Compact"/>
        <w:ind w:left="720"/>
      </w:pPr>
    </w:p>
    <w:p w14:paraId="4B88B67B" w14:textId="0EB3632D" w:rsidR="00734FB3" w:rsidRDefault="00000000" w:rsidP="008654C4">
      <w:r>
        <w:t>Tasks</w:t>
      </w:r>
      <w:r w:rsidR="008654C4">
        <w:t>:</w:t>
      </w:r>
    </w:p>
    <w:p w14:paraId="78A6689A" w14:textId="77777777" w:rsidR="00734FB3" w:rsidRDefault="00000000" w:rsidP="00AD3A40">
      <w:pPr>
        <w:numPr>
          <w:ilvl w:val="0"/>
          <w:numId w:val="8"/>
        </w:numPr>
        <w:spacing w:after="0"/>
      </w:pPr>
      <w:r>
        <w:t>Using only your mouse/trackpad:</w:t>
      </w:r>
    </w:p>
    <w:p w14:paraId="2307D183" w14:textId="77777777" w:rsidR="00734FB3" w:rsidRDefault="00000000" w:rsidP="00AD3A40">
      <w:pPr>
        <w:pStyle w:val="Compact"/>
        <w:numPr>
          <w:ilvl w:val="1"/>
          <w:numId w:val="9"/>
        </w:numPr>
        <w:spacing w:after="0"/>
      </w:pPr>
      <w:r>
        <w:t>Highlight this sentence by double clicking on this line.</w:t>
      </w:r>
    </w:p>
    <w:p w14:paraId="7DFD41EA" w14:textId="7CF7176C" w:rsidR="00734FB3" w:rsidRDefault="00000000" w:rsidP="00AD3A40">
      <w:pPr>
        <w:pStyle w:val="Compact"/>
        <w:numPr>
          <w:ilvl w:val="1"/>
          <w:numId w:val="9"/>
        </w:numPr>
        <w:spacing w:after="0"/>
      </w:pPr>
      <w:r>
        <w:t>Highlight just the bolded le</w:t>
      </w:r>
      <w:r>
        <w:rPr>
          <w:b/>
          <w:bCs/>
        </w:rPr>
        <w:t>tter</w:t>
      </w:r>
      <w:r>
        <w:t xml:space="preserve">s in this line with </w:t>
      </w:r>
      <w:r w:rsidR="000423E4">
        <w:t xml:space="preserve">a </w:t>
      </w:r>
      <w:r>
        <w:t xml:space="preserve">left click-hold-drag </w:t>
      </w:r>
      <w:r w:rsidR="000423E4">
        <w:t>gesture</w:t>
      </w:r>
      <w:r>
        <w:t>.</w:t>
      </w:r>
    </w:p>
    <w:p w14:paraId="77D6981A" w14:textId="77777777" w:rsidR="00734FB3" w:rsidRDefault="00000000" w:rsidP="00AD3A40">
      <w:pPr>
        <w:pStyle w:val="Compact"/>
        <w:numPr>
          <w:ilvl w:val="1"/>
          <w:numId w:val="9"/>
        </w:numPr>
        <w:spacing w:after="0"/>
      </w:pPr>
      <w:r>
        <w:t>Highlight this sentence, right click to access the context menu, cut it, and copy it back onto this line.</w:t>
      </w:r>
    </w:p>
    <w:p w14:paraId="0C605E45" w14:textId="0717F0B6" w:rsidR="00E803EB" w:rsidRPr="00AD3A40" w:rsidRDefault="00000000" w:rsidP="00AD3A40">
      <w:pPr>
        <w:numPr>
          <w:ilvl w:val="0"/>
          <w:numId w:val="8"/>
        </w:numPr>
      </w:pPr>
      <w:r>
        <w:t xml:space="preserve">Practice the skills above until you can do them in 30 seconds or less. The </w:t>
      </w:r>
      <w:proofErr w:type="gramStart"/>
      <w:r w:rsidR="008654C4">
        <w:t>gif</w:t>
      </w:r>
      <w:proofErr w:type="gramEnd"/>
      <w:r>
        <w:t xml:space="preserve"> below demonstrates these tasks in 16 seconds.</w:t>
      </w:r>
      <w:bookmarkStart w:id="68" w:name="_2._Keyboard_Skills"/>
      <w:bookmarkStart w:id="69" w:name="keyboard-skills-1"/>
      <w:bookmarkEnd w:id="7"/>
      <w:bookmarkEnd w:id="65"/>
      <w:bookmarkEnd w:id="67"/>
      <w:bookmarkEnd w:id="68"/>
      <w:r w:rsidR="008654C4">
        <w:rPr>
          <w:noProof/>
        </w:rPr>
        <w:drawing>
          <wp:inline distT="0" distB="0" distL="0" distR="0" wp14:anchorId="4B976E48" wp14:editId="42AFCBAC">
            <wp:extent cx="5814060" cy="4145280"/>
            <wp:effectExtent l="0" t="0" r="0" b="0"/>
            <wp:docPr id="187450402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04021" name="Picture 3" descr="A screenshot of a computer&#10;&#10;AI-generated content may be incorrect."/>
                    <pic:cNvPicPr>
                      <a:picLocks noChangeAspect="1" noChangeArrowheads="1"/>
                    </pic:cNvPicPr>
                  </pic:nvPicPr>
                  <pic:blipFill rotWithShape="1">
                    <a:blip r:embed="rId47">
                      <a:extLst>
                        <a:ext uri="{28A0092B-C50C-407E-A947-70E740481C1C}">
                          <a14:useLocalDpi xmlns:a14="http://schemas.microsoft.com/office/drawing/2010/main" val="0"/>
                        </a:ext>
                      </a:extLst>
                    </a:blip>
                    <a:srcRect b="3031"/>
                    <a:stretch>
                      <a:fillRect/>
                    </a:stretch>
                  </pic:blipFill>
                  <pic:spPr bwMode="auto">
                    <a:xfrm>
                      <a:off x="0" y="0"/>
                      <a:ext cx="5814060" cy="4145280"/>
                    </a:xfrm>
                    <a:prstGeom prst="rect">
                      <a:avLst/>
                    </a:prstGeom>
                    <a:noFill/>
                    <a:ln>
                      <a:noFill/>
                    </a:ln>
                    <a:extLst>
                      <a:ext uri="{53640926-AAD7-44D8-BBD7-CCE9431645EC}">
                        <a14:shadowObscured xmlns:a14="http://schemas.microsoft.com/office/drawing/2010/main"/>
                      </a:ext>
                    </a:extLst>
                  </pic:spPr>
                </pic:pic>
              </a:graphicData>
            </a:graphic>
          </wp:inline>
        </w:drawing>
      </w:r>
      <w:bookmarkStart w:id="70" w:name="_5._Keyboard_Skills"/>
      <w:bookmarkStart w:id="71" w:name="_Toc203242845"/>
      <w:bookmarkEnd w:id="70"/>
    </w:p>
    <w:p w14:paraId="370D46C9" w14:textId="3F326BDA" w:rsidR="00734FB3" w:rsidRDefault="00AA4699" w:rsidP="008654C4">
      <w:pPr>
        <w:pStyle w:val="Heading1"/>
      </w:pPr>
      <w:r>
        <w:lastRenderedPageBreak/>
        <w:t>5. Keyboard Skills</w:t>
      </w:r>
      <w:bookmarkEnd w:id="71"/>
    </w:p>
    <w:p w14:paraId="446BAFAC" w14:textId="77777777" w:rsidR="00900C95" w:rsidRDefault="00900C95" w:rsidP="00900C95">
      <w:bookmarkStart w:id="72" w:name="theory-1"/>
      <w:bookmarkStart w:id="73" w:name="table-of-key-combinations"/>
    </w:p>
    <w:p w14:paraId="63778300" w14:textId="45A77621" w:rsidR="00BC7064" w:rsidRDefault="00BC7064">
      <w:pPr>
        <w:pPrChange w:id="74" w:author="Gardella, Joseph" w:date="2025-07-19T11:32:00Z" w16du:dateUtc="2025-07-19T18:32:00Z">
          <w:pPr>
            <w:pStyle w:val="Heading3"/>
          </w:pPr>
        </w:pPrChange>
      </w:pPr>
      <w:r>
        <w:t xml:space="preserve">A keyboard shortcut is a combination of keys that can be pressed to perform a specific action in an application or operating system, often faster than using a mouse. </w:t>
      </w:r>
    </w:p>
    <w:p w14:paraId="42F8DEB5" w14:textId="21BCF791" w:rsidR="00BC7064" w:rsidRDefault="00BC7064" w:rsidP="00BC7064">
      <w:pPr>
        <w:pStyle w:val="BodyText"/>
      </w:pPr>
      <w:r>
        <w:t xml:space="preserve">For advanced users, the difference is between moving a hand and clicking an extra </w:t>
      </w:r>
      <w:proofErr w:type="gramStart"/>
      <w:r>
        <w:t>button  versus</w:t>
      </w:r>
      <w:proofErr w:type="gramEnd"/>
      <w:r>
        <w:t xml:space="preserve"> simply using hands that are already on the keyboard. The extra hand movements can delay the translation of your thoughts into the computer, </w:t>
      </w:r>
      <w:proofErr w:type="gramStart"/>
      <w:r>
        <w:t>the repetitive</w:t>
      </w:r>
      <w:proofErr w:type="gramEnd"/>
      <w:r>
        <w:t xml:space="preserve"> movements can cause strain and injury over time, and the time it takes to move your hand generally adds up to days of your life! The table </w:t>
      </w:r>
      <w:r w:rsidR="00C0286B">
        <w:t>on the next page</w:t>
      </w:r>
      <w:r>
        <w:t xml:space="preserve"> provides some, but not all, useful keyboard commands. The bolded commands are those that almost all computer experts use daily.</w:t>
      </w:r>
    </w:p>
    <w:p w14:paraId="50D65442" w14:textId="2CBE8BE7" w:rsidR="00900C95" w:rsidRDefault="00900C95" w:rsidP="00900C95">
      <w:pPr>
        <w:pStyle w:val="Heading2"/>
        <w:spacing w:after="240"/>
      </w:pPr>
      <w:r>
        <w:t>5.1 Skills</w:t>
      </w:r>
    </w:p>
    <w:p w14:paraId="121E8E05" w14:textId="72990844" w:rsidR="00900C95" w:rsidRDefault="00900C95" w:rsidP="00900C95">
      <w:r>
        <w:t>You can find additional keyboard shortcut tables that show how to:</w:t>
      </w:r>
    </w:p>
    <w:p w14:paraId="393B1B80" w14:textId="77777777" w:rsidR="00900C95" w:rsidRDefault="00900C95" w:rsidP="00900C95">
      <w:pPr>
        <w:pStyle w:val="ListParagraph"/>
        <w:numPr>
          <w:ilvl w:val="0"/>
          <w:numId w:val="30"/>
        </w:numPr>
      </w:pPr>
      <w:r w:rsidRPr="001D319C">
        <w:t xml:space="preserve">navigate the Finder/File Explorer application </w:t>
      </w:r>
      <w:hyperlink r:id="rId48" w:anchor="keyboard-commands-to-navigate-the-finderfolder-explorer-windows" w:history="1">
        <w:r w:rsidRPr="001D319C">
          <w:rPr>
            <w:rStyle w:val="Hyperlink"/>
          </w:rPr>
          <w:t>online</w:t>
        </w:r>
      </w:hyperlink>
      <w:r w:rsidRPr="001D319C">
        <w:t xml:space="preserve"> or</w:t>
      </w:r>
      <w:r>
        <w:t xml:space="preserve"> </w:t>
      </w:r>
      <w:hyperlink w:anchor="_Keyboard_commands_to" w:history="1">
        <w:r>
          <w:rPr>
            <w:rStyle w:val="Hyperlink"/>
          </w:rPr>
          <w:t>in this document,</w:t>
        </w:r>
      </w:hyperlink>
      <w:r>
        <w:t xml:space="preserve"> and </w:t>
      </w:r>
    </w:p>
    <w:p w14:paraId="2B9AD47E" w14:textId="77777777" w:rsidR="00900C95" w:rsidRPr="001C170C" w:rsidRDefault="00900C95" w:rsidP="00900C95">
      <w:pPr>
        <w:pStyle w:val="ListParagraph"/>
        <w:numPr>
          <w:ilvl w:val="0"/>
          <w:numId w:val="30"/>
        </w:numPr>
      </w:pPr>
      <w:r w:rsidRPr="001D319C">
        <w:t>create headers within Google Docs or Microsoft Word</w:t>
      </w:r>
      <w:r>
        <w:t xml:space="preserve"> </w:t>
      </w:r>
      <w:hyperlink r:id="rId49" w:anchor="keyboard-headings" w:history="1">
        <w:r w:rsidRPr="001D319C">
          <w:rPr>
            <w:rStyle w:val="Hyperlink"/>
          </w:rPr>
          <w:t>online</w:t>
        </w:r>
      </w:hyperlink>
      <w:r>
        <w:t xml:space="preserve"> or </w:t>
      </w:r>
      <w:hyperlink w:anchor="_Keyboard_method_to" w:history="1">
        <w:r>
          <w:rPr>
            <w:rStyle w:val="Hyperlink"/>
          </w:rPr>
          <w:t>in this document</w:t>
        </w:r>
      </w:hyperlink>
      <w:r>
        <w:t>.</w:t>
      </w:r>
    </w:p>
    <w:p w14:paraId="69788E1C" w14:textId="6E696C97" w:rsidR="001C170C" w:rsidRDefault="001C170C" w:rsidP="001C170C">
      <w:r>
        <w:t>A handy trick for changing between UPPER CASE, Title Case, and lower case is described here instead of the table because it only works in</w:t>
      </w:r>
      <w:r w:rsidRPr="00F5158A">
        <w:t xml:space="preserve"> Microsoft Word</w:t>
      </w:r>
      <w:r>
        <w:t>. T</w:t>
      </w:r>
      <w:r w:rsidRPr="00F5158A">
        <w:t>o change the case pattern of text</w:t>
      </w:r>
      <w:r>
        <w:t xml:space="preserve">, use </w:t>
      </w:r>
      <w:r w:rsidRPr="00F5158A">
        <w:t xml:space="preserve">shift+f3 (PC) and </w:t>
      </w:r>
      <w:proofErr w:type="spellStart"/>
      <w:r w:rsidRPr="00F5158A">
        <w:t>Cmd+shift+a</w:t>
      </w:r>
      <w:proofErr w:type="spellEnd"/>
      <w:r w:rsidRPr="00F5158A">
        <w:t xml:space="preserve"> (Mac). Put your cursor in the middle of the word you want to change, then press the keyboard combination above.</w:t>
      </w:r>
    </w:p>
    <w:p w14:paraId="67545CCA" w14:textId="177CB270" w:rsidR="001D319C" w:rsidRPr="001D319C" w:rsidRDefault="00BC7064" w:rsidP="001D319C">
      <w:r>
        <w:br w:type="page"/>
      </w:r>
    </w:p>
    <w:p w14:paraId="7F45F7CB" w14:textId="34B70ADD" w:rsidR="00734FB3" w:rsidRDefault="00000000" w:rsidP="00C0286B">
      <w:pPr>
        <w:pStyle w:val="Heading3"/>
        <w:spacing w:before="0"/>
      </w:pPr>
      <w:r>
        <w:lastRenderedPageBreak/>
        <w:t>Table of key combinations</w:t>
      </w:r>
    </w:p>
    <w:p w14:paraId="3A401916" w14:textId="50DA32F7" w:rsidR="00734FB3" w:rsidRDefault="00000000" w:rsidP="00C0286B">
      <w:pPr>
        <w:pStyle w:val="FirstParagraph"/>
        <w:spacing w:before="0"/>
      </w:pPr>
      <w:r>
        <w:t xml:space="preserve">These key combinations work in most applications on most computers. </w:t>
      </w:r>
    </w:p>
    <w:tbl>
      <w:tblPr>
        <w:tblStyle w:val="Table"/>
        <w:tblW w:w="4942" w:type="pct"/>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88"/>
        <w:gridCol w:w="2340"/>
        <w:gridCol w:w="2610"/>
        <w:gridCol w:w="3327"/>
      </w:tblGrid>
      <w:tr w:rsidR="00734FB3" w14:paraId="4EDFCD04" w14:textId="56CF4CF8" w:rsidTr="00C0286B">
        <w:tc>
          <w:tcPr>
            <w:tcW w:w="1188" w:type="dxa"/>
            <w:tcBorders>
              <w:top w:val="single" w:sz="4" w:space="0" w:color="auto"/>
              <w:bottom w:val="single" w:sz="4" w:space="0" w:color="auto"/>
            </w:tcBorders>
          </w:tcPr>
          <w:p w14:paraId="480F4206" w14:textId="2E1B5F5C" w:rsidR="00734FB3" w:rsidRPr="00C0286B" w:rsidRDefault="00BC7064">
            <w:pPr>
              <w:pStyle w:val="Compact"/>
              <w:rPr>
                <w:sz w:val="22"/>
                <w:szCs w:val="22"/>
              </w:rPr>
            </w:pPr>
            <w:r w:rsidRPr="00C0286B">
              <w:rPr>
                <w:b/>
                <w:bCs/>
                <w:sz w:val="22"/>
                <w:szCs w:val="22"/>
              </w:rPr>
              <w:t>Category</w:t>
            </w:r>
          </w:p>
        </w:tc>
        <w:tc>
          <w:tcPr>
            <w:tcW w:w="2340" w:type="dxa"/>
            <w:tcBorders>
              <w:top w:val="single" w:sz="4" w:space="0" w:color="auto"/>
              <w:bottom w:val="single" w:sz="4" w:space="0" w:color="auto"/>
            </w:tcBorders>
          </w:tcPr>
          <w:p w14:paraId="0C64C2A4" w14:textId="29200DDC" w:rsidR="00734FB3" w:rsidRDefault="00000000">
            <w:pPr>
              <w:pStyle w:val="Compact"/>
            </w:pPr>
            <w:r>
              <w:rPr>
                <w:b/>
                <w:bCs/>
              </w:rPr>
              <w:t>Mac</w:t>
            </w:r>
          </w:p>
        </w:tc>
        <w:tc>
          <w:tcPr>
            <w:tcW w:w="2610" w:type="dxa"/>
            <w:tcBorders>
              <w:top w:val="single" w:sz="4" w:space="0" w:color="auto"/>
              <w:bottom w:val="single" w:sz="4" w:space="0" w:color="auto"/>
            </w:tcBorders>
          </w:tcPr>
          <w:p w14:paraId="108BB49E" w14:textId="6BE36BAD" w:rsidR="00734FB3" w:rsidRDefault="00000000">
            <w:pPr>
              <w:pStyle w:val="Compact"/>
            </w:pPr>
            <w:r>
              <w:rPr>
                <w:b/>
                <w:bCs/>
              </w:rPr>
              <w:t>PC</w:t>
            </w:r>
          </w:p>
        </w:tc>
        <w:tc>
          <w:tcPr>
            <w:tcW w:w="3327" w:type="dxa"/>
            <w:tcBorders>
              <w:top w:val="single" w:sz="4" w:space="0" w:color="auto"/>
              <w:bottom w:val="single" w:sz="4" w:space="0" w:color="auto"/>
            </w:tcBorders>
          </w:tcPr>
          <w:p w14:paraId="5A9CDD39" w14:textId="40F0DDD1" w:rsidR="00734FB3" w:rsidRDefault="00BC7064">
            <w:pPr>
              <w:pStyle w:val="Compact"/>
            </w:pPr>
            <w:r>
              <w:rPr>
                <w:b/>
                <w:bCs/>
              </w:rPr>
              <w:t>Shortcut Action</w:t>
            </w:r>
          </w:p>
        </w:tc>
      </w:tr>
      <w:tr w:rsidR="00734FB3" w14:paraId="5D169E35" w14:textId="467DB53E" w:rsidTr="00C0286B">
        <w:tc>
          <w:tcPr>
            <w:tcW w:w="1188" w:type="dxa"/>
            <w:tcBorders>
              <w:top w:val="single" w:sz="4" w:space="0" w:color="auto"/>
              <w:bottom w:val="nil"/>
            </w:tcBorders>
          </w:tcPr>
          <w:p w14:paraId="7AC8EF36" w14:textId="4C85DCCF" w:rsidR="00734FB3" w:rsidRDefault="00000000">
            <w:pPr>
              <w:pStyle w:val="Compact"/>
            </w:pPr>
            <w:r>
              <w:t xml:space="preserve">Copy, </w:t>
            </w:r>
          </w:p>
        </w:tc>
        <w:tc>
          <w:tcPr>
            <w:tcW w:w="2340" w:type="dxa"/>
            <w:tcBorders>
              <w:top w:val="single" w:sz="4" w:space="0" w:color="auto"/>
              <w:bottom w:val="dashed" w:sz="4" w:space="0" w:color="auto"/>
            </w:tcBorders>
          </w:tcPr>
          <w:p w14:paraId="098DE5E1" w14:textId="348D3BC9" w:rsidR="00734FB3" w:rsidRDefault="00000000">
            <w:pPr>
              <w:pStyle w:val="Compact"/>
            </w:pPr>
            <w:proofErr w:type="spellStart"/>
            <w:r>
              <w:rPr>
                <w:b/>
                <w:bCs/>
                <w:i/>
                <w:iCs/>
              </w:rPr>
              <w:t>Cmd+c</w:t>
            </w:r>
            <w:proofErr w:type="spellEnd"/>
          </w:p>
        </w:tc>
        <w:tc>
          <w:tcPr>
            <w:tcW w:w="2610" w:type="dxa"/>
            <w:tcBorders>
              <w:top w:val="single" w:sz="4" w:space="0" w:color="auto"/>
              <w:bottom w:val="dashed" w:sz="4" w:space="0" w:color="auto"/>
            </w:tcBorders>
          </w:tcPr>
          <w:p w14:paraId="23B89493" w14:textId="65C48356" w:rsidR="00734FB3" w:rsidRDefault="00000000">
            <w:pPr>
              <w:pStyle w:val="Compact"/>
            </w:pPr>
            <w:proofErr w:type="spellStart"/>
            <w:r>
              <w:rPr>
                <w:b/>
                <w:bCs/>
                <w:i/>
                <w:iCs/>
              </w:rPr>
              <w:t>Ctrl+c</w:t>
            </w:r>
            <w:proofErr w:type="spellEnd"/>
          </w:p>
        </w:tc>
        <w:tc>
          <w:tcPr>
            <w:tcW w:w="3327" w:type="dxa"/>
            <w:tcBorders>
              <w:top w:val="single" w:sz="4" w:space="0" w:color="auto"/>
              <w:bottom w:val="dashed" w:sz="4" w:space="0" w:color="auto"/>
            </w:tcBorders>
          </w:tcPr>
          <w:p w14:paraId="7B2888D7" w14:textId="7FD26BC7" w:rsidR="00734FB3" w:rsidRDefault="00000000">
            <w:pPr>
              <w:pStyle w:val="Compact"/>
            </w:pPr>
            <w:r>
              <w:rPr>
                <w:b/>
                <w:bCs/>
                <w:i/>
                <w:iCs/>
              </w:rPr>
              <w:t>Copy</w:t>
            </w:r>
          </w:p>
        </w:tc>
      </w:tr>
      <w:tr w:rsidR="00734FB3" w14:paraId="492BE821" w14:textId="7AD9D359" w:rsidTr="00C0286B">
        <w:tc>
          <w:tcPr>
            <w:tcW w:w="1188" w:type="dxa"/>
            <w:tcBorders>
              <w:top w:val="nil"/>
              <w:bottom w:val="nil"/>
            </w:tcBorders>
          </w:tcPr>
          <w:p w14:paraId="47C04C11" w14:textId="657C7B8A" w:rsidR="00734FB3" w:rsidRDefault="00C0286B">
            <w:pPr>
              <w:pStyle w:val="Compact"/>
            </w:pPr>
            <w:r>
              <w:t>paste,</w:t>
            </w:r>
          </w:p>
        </w:tc>
        <w:tc>
          <w:tcPr>
            <w:tcW w:w="2340" w:type="dxa"/>
            <w:tcBorders>
              <w:top w:val="dashed" w:sz="4" w:space="0" w:color="auto"/>
              <w:bottom w:val="dashed" w:sz="4" w:space="0" w:color="auto"/>
            </w:tcBorders>
          </w:tcPr>
          <w:p w14:paraId="373308D6" w14:textId="3C27FF1C" w:rsidR="00734FB3" w:rsidRDefault="00000000">
            <w:pPr>
              <w:pStyle w:val="Compact"/>
            </w:pPr>
            <w:proofErr w:type="spellStart"/>
            <w:r>
              <w:rPr>
                <w:b/>
                <w:bCs/>
                <w:i/>
                <w:iCs/>
              </w:rPr>
              <w:t>Cmd+x</w:t>
            </w:r>
            <w:proofErr w:type="spellEnd"/>
          </w:p>
        </w:tc>
        <w:tc>
          <w:tcPr>
            <w:tcW w:w="2610" w:type="dxa"/>
            <w:tcBorders>
              <w:top w:val="dashed" w:sz="4" w:space="0" w:color="auto"/>
              <w:bottom w:val="dashed" w:sz="4" w:space="0" w:color="auto"/>
            </w:tcBorders>
          </w:tcPr>
          <w:p w14:paraId="3BE6B95B" w14:textId="7C015423" w:rsidR="00734FB3" w:rsidRDefault="00000000">
            <w:pPr>
              <w:pStyle w:val="Compact"/>
            </w:pPr>
            <w:proofErr w:type="spellStart"/>
            <w:r>
              <w:rPr>
                <w:b/>
                <w:bCs/>
                <w:i/>
                <w:iCs/>
              </w:rPr>
              <w:t>Ctrl+x</w:t>
            </w:r>
            <w:proofErr w:type="spellEnd"/>
          </w:p>
        </w:tc>
        <w:tc>
          <w:tcPr>
            <w:tcW w:w="3327" w:type="dxa"/>
            <w:tcBorders>
              <w:top w:val="dashed" w:sz="4" w:space="0" w:color="auto"/>
              <w:bottom w:val="dashed" w:sz="4" w:space="0" w:color="auto"/>
            </w:tcBorders>
          </w:tcPr>
          <w:p w14:paraId="1D61BA11" w14:textId="29F6C46A" w:rsidR="00734FB3" w:rsidRDefault="00000000">
            <w:pPr>
              <w:pStyle w:val="Compact"/>
            </w:pPr>
            <w:r>
              <w:rPr>
                <w:b/>
                <w:bCs/>
                <w:i/>
                <w:iCs/>
              </w:rPr>
              <w:t>Cut and copy</w:t>
            </w:r>
          </w:p>
        </w:tc>
      </w:tr>
      <w:tr w:rsidR="00C0286B" w14:paraId="073C189F" w14:textId="107C60CC" w:rsidTr="00C0286B">
        <w:tc>
          <w:tcPr>
            <w:tcW w:w="1188" w:type="dxa"/>
            <w:tcBorders>
              <w:top w:val="nil"/>
              <w:bottom w:val="nil"/>
            </w:tcBorders>
          </w:tcPr>
          <w:p w14:paraId="34751E8B" w14:textId="43283780" w:rsidR="00C0286B" w:rsidRDefault="00C0286B" w:rsidP="00C0286B">
            <w:pPr>
              <w:pStyle w:val="Compact"/>
            </w:pPr>
            <w:r>
              <w:t xml:space="preserve">undo, </w:t>
            </w:r>
          </w:p>
        </w:tc>
        <w:tc>
          <w:tcPr>
            <w:tcW w:w="2340" w:type="dxa"/>
            <w:tcBorders>
              <w:top w:val="dashed" w:sz="4" w:space="0" w:color="auto"/>
              <w:bottom w:val="dashed" w:sz="4" w:space="0" w:color="auto"/>
            </w:tcBorders>
          </w:tcPr>
          <w:p w14:paraId="0C218B33" w14:textId="493516BD" w:rsidR="00C0286B" w:rsidRDefault="00C0286B" w:rsidP="00C0286B">
            <w:pPr>
              <w:pStyle w:val="Compact"/>
            </w:pPr>
            <w:proofErr w:type="spellStart"/>
            <w:r>
              <w:rPr>
                <w:b/>
                <w:bCs/>
                <w:i/>
                <w:iCs/>
              </w:rPr>
              <w:t>Cmd+v</w:t>
            </w:r>
            <w:proofErr w:type="spellEnd"/>
          </w:p>
        </w:tc>
        <w:tc>
          <w:tcPr>
            <w:tcW w:w="2610" w:type="dxa"/>
            <w:tcBorders>
              <w:top w:val="dashed" w:sz="4" w:space="0" w:color="auto"/>
              <w:bottom w:val="dashed" w:sz="4" w:space="0" w:color="auto"/>
            </w:tcBorders>
          </w:tcPr>
          <w:p w14:paraId="7DE5C8B0" w14:textId="2BD3FED0" w:rsidR="00C0286B" w:rsidRDefault="00C0286B" w:rsidP="00C0286B">
            <w:pPr>
              <w:pStyle w:val="Compact"/>
            </w:pPr>
            <w:proofErr w:type="spellStart"/>
            <w:r>
              <w:rPr>
                <w:b/>
                <w:bCs/>
                <w:i/>
                <w:iCs/>
              </w:rPr>
              <w:t>Ctrl+v</w:t>
            </w:r>
            <w:proofErr w:type="spellEnd"/>
          </w:p>
        </w:tc>
        <w:tc>
          <w:tcPr>
            <w:tcW w:w="3327" w:type="dxa"/>
            <w:tcBorders>
              <w:top w:val="dashed" w:sz="4" w:space="0" w:color="auto"/>
              <w:bottom w:val="dashed" w:sz="4" w:space="0" w:color="auto"/>
            </w:tcBorders>
          </w:tcPr>
          <w:p w14:paraId="73510BBC" w14:textId="6C30355F" w:rsidR="00C0286B" w:rsidRDefault="00C0286B" w:rsidP="00C0286B">
            <w:pPr>
              <w:pStyle w:val="Compact"/>
            </w:pPr>
            <w:r>
              <w:rPr>
                <w:b/>
                <w:bCs/>
                <w:i/>
                <w:iCs/>
              </w:rPr>
              <w:t>Paste</w:t>
            </w:r>
          </w:p>
        </w:tc>
      </w:tr>
      <w:tr w:rsidR="00C0286B" w14:paraId="12F93574" w14:textId="314AD55E" w:rsidTr="00C0286B">
        <w:tc>
          <w:tcPr>
            <w:tcW w:w="1188" w:type="dxa"/>
            <w:tcBorders>
              <w:top w:val="nil"/>
              <w:bottom w:val="nil"/>
            </w:tcBorders>
          </w:tcPr>
          <w:p w14:paraId="27893FD7" w14:textId="14EE3B8F" w:rsidR="00C0286B" w:rsidRDefault="00C0286B" w:rsidP="00C0286B">
            <w:pPr>
              <w:pStyle w:val="Compact"/>
            </w:pPr>
            <w:r>
              <w:t>redo</w:t>
            </w:r>
          </w:p>
        </w:tc>
        <w:tc>
          <w:tcPr>
            <w:tcW w:w="2340" w:type="dxa"/>
            <w:tcBorders>
              <w:top w:val="dashed" w:sz="4" w:space="0" w:color="auto"/>
              <w:bottom w:val="dashed" w:sz="4" w:space="0" w:color="auto"/>
            </w:tcBorders>
          </w:tcPr>
          <w:p w14:paraId="5762D7CC" w14:textId="11DD23CD" w:rsidR="00C0286B" w:rsidRDefault="00C0286B" w:rsidP="00C0286B">
            <w:pPr>
              <w:pStyle w:val="Compact"/>
            </w:pPr>
            <w:proofErr w:type="spellStart"/>
            <w:r>
              <w:t>Cmd</w:t>
            </w:r>
            <w:r w:rsidRPr="00C0286B">
              <w:rPr>
                <w:sz w:val="20"/>
                <w:szCs w:val="20"/>
              </w:rPr>
              <w:t>+</w:t>
            </w:r>
            <w:r>
              <w:t>option</w:t>
            </w:r>
            <w:r w:rsidRPr="00C0286B">
              <w:rPr>
                <w:sz w:val="20"/>
                <w:szCs w:val="20"/>
              </w:rPr>
              <w:t>+</w:t>
            </w:r>
            <w:r>
              <w:t>shift</w:t>
            </w:r>
            <w:r w:rsidRPr="00C0286B">
              <w:rPr>
                <w:sz w:val="20"/>
                <w:szCs w:val="20"/>
              </w:rPr>
              <w:t>+</w:t>
            </w:r>
            <w:r>
              <w:t>v</w:t>
            </w:r>
            <w:proofErr w:type="spellEnd"/>
          </w:p>
        </w:tc>
        <w:tc>
          <w:tcPr>
            <w:tcW w:w="2610" w:type="dxa"/>
            <w:tcBorders>
              <w:top w:val="dashed" w:sz="4" w:space="0" w:color="auto"/>
              <w:bottom w:val="dashed" w:sz="4" w:space="0" w:color="auto"/>
            </w:tcBorders>
          </w:tcPr>
          <w:p w14:paraId="05FD8BE6" w14:textId="52C0B0E8" w:rsidR="00C0286B" w:rsidRDefault="00C0286B" w:rsidP="00C0286B">
            <w:pPr>
              <w:pStyle w:val="Compact"/>
            </w:pPr>
            <w:proofErr w:type="spellStart"/>
            <w:r>
              <w:t>Ctrl+shift+v</w:t>
            </w:r>
            <w:proofErr w:type="spellEnd"/>
          </w:p>
        </w:tc>
        <w:tc>
          <w:tcPr>
            <w:tcW w:w="3327" w:type="dxa"/>
            <w:tcBorders>
              <w:top w:val="dashed" w:sz="4" w:space="0" w:color="auto"/>
              <w:bottom w:val="dashed" w:sz="4" w:space="0" w:color="auto"/>
            </w:tcBorders>
          </w:tcPr>
          <w:p w14:paraId="6AECA169" w14:textId="16E6DA21" w:rsidR="00C0286B" w:rsidRDefault="00C0286B" w:rsidP="00C0286B">
            <w:pPr>
              <w:pStyle w:val="Compact"/>
            </w:pPr>
            <w:r>
              <w:t>Paste and match style</w:t>
            </w:r>
          </w:p>
        </w:tc>
      </w:tr>
      <w:tr w:rsidR="00C0286B" w14:paraId="36197C6A" w14:textId="3B1E8BED" w:rsidTr="00C0286B">
        <w:tc>
          <w:tcPr>
            <w:tcW w:w="1188" w:type="dxa"/>
            <w:tcBorders>
              <w:top w:val="nil"/>
              <w:bottom w:val="nil"/>
            </w:tcBorders>
          </w:tcPr>
          <w:p w14:paraId="7D8463CD" w14:textId="1EE84587" w:rsidR="00C0286B" w:rsidRDefault="00C0286B" w:rsidP="00C0286B">
            <w:pPr>
              <w:pStyle w:val="Compact"/>
            </w:pPr>
          </w:p>
        </w:tc>
        <w:tc>
          <w:tcPr>
            <w:tcW w:w="2340" w:type="dxa"/>
            <w:tcBorders>
              <w:top w:val="dashed" w:sz="4" w:space="0" w:color="auto"/>
              <w:bottom w:val="dashed" w:sz="4" w:space="0" w:color="auto"/>
            </w:tcBorders>
          </w:tcPr>
          <w:p w14:paraId="5AF5A64F" w14:textId="13B4A340" w:rsidR="00C0286B" w:rsidRDefault="00C0286B" w:rsidP="00C0286B">
            <w:pPr>
              <w:pStyle w:val="Compact"/>
            </w:pPr>
            <w:proofErr w:type="spellStart"/>
            <w:r>
              <w:rPr>
                <w:b/>
                <w:bCs/>
                <w:i/>
                <w:iCs/>
              </w:rPr>
              <w:t>Cmd+z</w:t>
            </w:r>
            <w:proofErr w:type="spellEnd"/>
          </w:p>
        </w:tc>
        <w:tc>
          <w:tcPr>
            <w:tcW w:w="2610" w:type="dxa"/>
            <w:tcBorders>
              <w:top w:val="dashed" w:sz="4" w:space="0" w:color="auto"/>
              <w:bottom w:val="dashed" w:sz="4" w:space="0" w:color="auto"/>
            </w:tcBorders>
          </w:tcPr>
          <w:p w14:paraId="1CFA01D6" w14:textId="349380CB" w:rsidR="00C0286B" w:rsidRDefault="00C0286B" w:rsidP="00C0286B">
            <w:pPr>
              <w:pStyle w:val="Compact"/>
            </w:pPr>
            <w:proofErr w:type="spellStart"/>
            <w:r>
              <w:rPr>
                <w:b/>
                <w:bCs/>
                <w:i/>
                <w:iCs/>
              </w:rPr>
              <w:t>Ctrl+z</w:t>
            </w:r>
            <w:proofErr w:type="spellEnd"/>
          </w:p>
        </w:tc>
        <w:tc>
          <w:tcPr>
            <w:tcW w:w="3327" w:type="dxa"/>
            <w:tcBorders>
              <w:top w:val="dashed" w:sz="4" w:space="0" w:color="auto"/>
              <w:bottom w:val="dashed" w:sz="4" w:space="0" w:color="auto"/>
            </w:tcBorders>
          </w:tcPr>
          <w:p w14:paraId="3E25401D" w14:textId="125AA953" w:rsidR="00C0286B" w:rsidRDefault="00C0286B" w:rsidP="00C0286B">
            <w:pPr>
              <w:pStyle w:val="Compact"/>
            </w:pPr>
            <w:r>
              <w:rPr>
                <w:b/>
                <w:bCs/>
                <w:i/>
                <w:iCs/>
              </w:rPr>
              <w:t>Undo</w:t>
            </w:r>
          </w:p>
        </w:tc>
      </w:tr>
      <w:tr w:rsidR="00C0286B" w14:paraId="79F9C851" w14:textId="0B457425" w:rsidTr="00C0286B">
        <w:tc>
          <w:tcPr>
            <w:tcW w:w="1188" w:type="dxa"/>
            <w:tcBorders>
              <w:top w:val="nil"/>
              <w:bottom w:val="dashSmallGap" w:sz="4" w:space="0" w:color="auto"/>
            </w:tcBorders>
          </w:tcPr>
          <w:p w14:paraId="0AC6CD39" w14:textId="1DEAD479" w:rsidR="00C0286B" w:rsidRDefault="00C0286B" w:rsidP="00C0286B">
            <w:pPr>
              <w:pStyle w:val="Compact"/>
            </w:pPr>
          </w:p>
        </w:tc>
        <w:tc>
          <w:tcPr>
            <w:tcW w:w="2340" w:type="dxa"/>
            <w:tcBorders>
              <w:top w:val="dashed" w:sz="4" w:space="0" w:color="auto"/>
              <w:bottom w:val="dashSmallGap" w:sz="4" w:space="0" w:color="auto"/>
            </w:tcBorders>
          </w:tcPr>
          <w:p w14:paraId="07BBA79A" w14:textId="125477AB" w:rsidR="00C0286B" w:rsidRDefault="00C0286B" w:rsidP="00C0286B">
            <w:pPr>
              <w:pStyle w:val="Compact"/>
            </w:pPr>
            <w:proofErr w:type="spellStart"/>
            <w:r>
              <w:t>Cmd+shift+z</w:t>
            </w:r>
            <w:proofErr w:type="spellEnd"/>
          </w:p>
        </w:tc>
        <w:tc>
          <w:tcPr>
            <w:tcW w:w="2610" w:type="dxa"/>
            <w:tcBorders>
              <w:top w:val="dashed" w:sz="4" w:space="0" w:color="auto"/>
              <w:bottom w:val="dashSmallGap" w:sz="4" w:space="0" w:color="auto"/>
            </w:tcBorders>
          </w:tcPr>
          <w:p w14:paraId="451972A5" w14:textId="34F82DF1" w:rsidR="00C0286B" w:rsidRDefault="00C0286B" w:rsidP="00C0286B">
            <w:pPr>
              <w:spacing w:after="0"/>
            </w:pPr>
            <w:proofErr w:type="spellStart"/>
            <w:r>
              <w:t>Ctrl+shift+z</w:t>
            </w:r>
            <w:proofErr w:type="spellEnd"/>
          </w:p>
          <w:p w14:paraId="7C500A84" w14:textId="1FCCCA3B" w:rsidR="00C0286B" w:rsidRDefault="00C0286B" w:rsidP="00C0286B">
            <w:pPr>
              <w:spacing w:after="0"/>
            </w:pPr>
            <w:proofErr w:type="spellStart"/>
            <w:r>
              <w:t>Ctrl+y</w:t>
            </w:r>
            <w:proofErr w:type="spellEnd"/>
            <w:r>
              <w:t xml:space="preserve"> (using Microsoft Office on a PC)</w:t>
            </w:r>
          </w:p>
        </w:tc>
        <w:tc>
          <w:tcPr>
            <w:tcW w:w="3327" w:type="dxa"/>
            <w:tcBorders>
              <w:top w:val="dashed" w:sz="4" w:space="0" w:color="auto"/>
              <w:bottom w:val="dashSmallGap" w:sz="4" w:space="0" w:color="auto"/>
            </w:tcBorders>
          </w:tcPr>
          <w:p w14:paraId="25B05D58" w14:textId="0798C836" w:rsidR="00C0286B" w:rsidRDefault="00C0286B" w:rsidP="00C0286B">
            <w:pPr>
              <w:pStyle w:val="Compact"/>
            </w:pPr>
            <w:r>
              <w:t>Undo the undo</w:t>
            </w:r>
          </w:p>
        </w:tc>
      </w:tr>
      <w:tr w:rsidR="00C0286B" w14:paraId="75189608" w14:textId="500D3254" w:rsidTr="00C0286B">
        <w:tc>
          <w:tcPr>
            <w:tcW w:w="1188" w:type="dxa"/>
            <w:tcBorders>
              <w:top w:val="dashSmallGap" w:sz="4" w:space="0" w:color="auto"/>
              <w:bottom w:val="nil"/>
            </w:tcBorders>
          </w:tcPr>
          <w:p w14:paraId="7E86B2F9" w14:textId="4431E0B3" w:rsidR="00C0286B" w:rsidRDefault="00C0286B" w:rsidP="00C0286B">
            <w:pPr>
              <w:pStyle w:val="Compact"/>
            </w:pPr>
            <w:r>
              <w:t xml:space="preserve">Format </w:t>
            </w:r>
          </w:p>
        </w:tc>
        <w:tc>
          <w:tcPr>
            <w:tcW w:w="2340" w:type="dxa"/>
            <w:tcBorders>
              <w:top w:val="dashSmallGap" w:sz="4" w:space="0" w:color="auto"/>
              <w:bottom w:val="dashed" w:sz="4" w:space="0" w:color="auto"/>
            </w:tcBorders>
          </w:tcPr>
          <w:p w14:paraId="108CFBDD" w14:textId="5121CB76" w:rsidR="00C0286B" w:rsidRDefault="00C0286B" w:rsidP="00C0286B">
            <w:pPr>
              <w:pStyle w:val="Compact"/>
            </w:pPr>
            <w:proofErr w:type="spellStart"/>
            <w:r>
              <w:rPr>
                <w:b/>
                <w:bCs/>
                <w:i/>
                <w:iCs/>
              </w:rPr>
              <w:t>Cmd+i</w:t>
            </w:r>
            <w:proofErr w:type="spellEnd"/>
          </w:p>
        </w:tc>
        <w:tc>
          <w:tcPr>
            <w:tcW w:w="2610" w:type="dxa"/>
            <w:tcBorders>
              <w:top w:val="dashSmallGap" w:sz="4" w:space="0" w:color="auto"/>
              <w:bottom w:val="dashed" w:sz="4" w:space="0" w:color="auto"/>
            </w:tcBorders>
          </w:tcPr>
          <w:p w14:paraId="0BA6F513" w14:textId="182A4430" w:rsidR="00C0286B" w:rsidRDefault="00C0286B" w:rsidP="00C0286B">
            <w:pPr>
              <w:pStyle w:val="Compact"/>
            </w:pPr>
            <w:proofErr w:type="spellStart"/>
            <w:r>
              <w:rPr>
                <w:b/>
                <w:bCs/>
                <w:i/>
                <w:iCs/>
              </w:rPr>
              <w:t>Ctrl+i</w:t>
            </w:r>
            <w:proofErr w:type="spellEnd"/>
          </w:p>
        </w:tc>
        <w:tc>
          <w:tcPr>
            <w:tcW w:w="3327" w:type="dxa"/>
            <w:tcBorders>
              <w:top w:val="dashSmallGap" w:sz="4" w:space="0" w:color="auto"/>
              <w:bottom w:val="dashed" w:sz="4" w:space="0" w:color="auto"/>
            </w:tcBorders>
          </w:tcPr>
          <w:p w14:paraId="1F149EB0" w14:textId="51233DF8" w:rsidR="00C0286B" w:rsidRDefault="00C0286B" w:rsidP="00C0286B">
            <w:pPr>
              <w:pStyle w:val="Compact"/>
            </w:pPr>
            <w:r>
              <w:rPr>
                <w:b/>
                <w:bCs/>
                <w:i/>
                <w:iCs/>
              </w:rPr>
              <w:t>Italicize</w:t>
            </w:r>
          </w:p>
        </w:tc>
      </w:tr>
      <w:tr w:rsidR="00C0286B" w14:paraId="36D20A66" w14:textId="4E75502D" w:rsidTr="00C0286B">
        <w:tc>
          <w:tcPr>
            <w:tcW w:w="1188" w:type="dxa"/>
            <w:tcBorders>
              <w:top w:val="nil"/>
              <w:bottom w:val="nil"/>
            </w:tcBorders>
          </w:tcPr>
          <w:p w14:paraId="4B40B7C7" w14:textId="67DD1124" w:rsidR="00C0286B" w:rsidRDefault="00C0286B" w:rsidP="00C0286B">
            <w:pPr>
              <w:pStyle w:val="Compact"/>
            </w:pPr>
            <w:r>
              <w:t>text</w:t>
            </w:r>
          </w:p>
        </w:tc>
        <w:tc>
          <w:tcPr>
            <w:tcW w:w="2340" w:type="dxa"/>
            <w:tcBorders>
              <w:top w:val="dashed" w:sz="4" w:space="0" w:color="auto"/>
              <w:bottom w:val="dashed" w:sz="4" w:space="0" w:color="auto"/>
            </w:tcBorders>
          </w:tcPr>
          <w:p w14:paraId="0CD72556" w14:textId="5BFD62DE" w:rsidR="00C0286B" w:rsidRDefault="00C0286B" w:rsidP="00C0286B">
            <w:pPr>
              <w:pStyle w:val="Compact"/>
            </w:pPr>
            <w:proofErr w:type="spellStart"/>
            <w:r>
              <w:rPr>
                <w:b/>
                <w:bCs/>
                <w:i/>
                <w:iCs/>
              </w:rPr>
              <w:t>Cmd+b</w:t>
            </w:r>
            <w:proofErr w:type="spellEnd"/>
          </w:p>
        </w:tc>
        <w:tc>
          <w:tcPr>
            <w:tcW w:w="2610" w:type="dxa"/>
            <w:tcBorders>
              <w:top w:val="dashed" w:sz="4" w:space="0" w:color="auto"/>
              <w:bottom w:val="dashed" w:sz="4" w:space="0" w:color="auto"/>
            </w:tcBorders>
          </w:tcPr>
          <w:p w14:paraId="34C01821" w14:textId="3CC2E388" w:rsidR="00C0286B" w:rsidRDefault="00C0286B" w:rsidP="00C0286B">
            <w:pPr>
              <w:pStyle w:val="Compact"/>
            </w:pPr>
            <w:proofErr w:type="spellStart"/>
            <w:r>
              <w:rPr>
                <w:b/>
                <w:bCs/>
                <w:i/>
                <w:iCs/>
              </w:rPr>
              <w:t>Ctrl+b</w:t>
            </w:r>
            <w:proofErr w:type="spellEnd"/>
          </w:p>
        </w:tc>
        <w:tc>
          <w:tcPr>
            <w:tcW w:w="3327" w:type="dxa"/>
            <w:tcBorders>
              <w:top w:val="dashed" w:sz="4" w:space="0" w:color="auto"/>
              <w:bottom w:val="dashed" w:sz="4" w:space="0" w:color="auto"/>
            </w:tcBorders>
          </w:tcPr>
          <w:p w14:paraId="486A7331" w14:textId="56CB4079" w:rsidR="00C0286B" w:rsidRDefault="00C0286B" w:rsidP="00C0286B">
            <w:pPr>
              <w:pStyle w:val="Compact"/>
            </w:pPr>
            <w:r>
              <w:rPr>
                <w:b/>
                <w:bCs/>
                <w:i/>
                <w:iCs/>
              </w:rPr>
              <w:t>Bold</w:t>
            </w:r>
          </w:p>
        </w:tc>
      </w:tr>
      <w:tr w:rsidR="00C0286B" w14:paraId="7A7B85A8" w14:textId="10DC88AE" w:rsidTr="00C0286B">
        <w:tc>
          <w:tcPr>
            <w:tcW w:w="1188" w:type="dxa"/>
            <w:tcBorders>
              <w:top w:val="nil"/>
              <w:bottom w:val="nil"/>
            </w:tcBorders>
          </w:tcPr>
          <w:p w14:paraId="32E5BE9A" w14:textId="0591AF9C" w:rsidR="00C0286B" w:rsidRDefault="00C0286B" w:rsidP="00C0286B">
            <w:pPr>
              <w:pStyle w:val="Compact"/>
            </w:pPr>
          </w:p>
        </w:tc>
        <w:tc>
          <w:tcPr>
            <w:tcW w:w="2340" w:type="dxa"/>
            <w:tcBorders>
              <w:top w:val="dashed" w:sz="4" w:space="0" w:color="auto"/>
              <w:bottom w:val="dashed" w:sz="4" w:space="0" w:color="auto"/>
            </w:tcBorders>
          </w:tcPr>
          <w:p w14:paraId="32CDE1BA" w14:textId="4F67FDBD" w:rsidR="00C0286B" w:rsidRDefault="00C0286B" w:rsidP="00C0286B">
            <w:pPr>
              <w:pStyle w:val="Compact"/>
            </w:pPr>
            <w:proofErr w:type="spellStart"/>
            <w:r>
              <w:rPr>
                <w:b/>
                <w:bCs/>
                <w:i/>
                <w:iCs/>
              </w:rPr>
              <w:t>Cmd+u</w:t>
            </w:r>
            <w:proofErr w:type="spellEnd"/>
          </w:p>
        </w:tc>
        <w:tc>
          <w:tcPr>
            <w:tcW w:w="2610" w:type="dxa"/>
            <w:tcBorders>
              <w:top w:val="dashed" w:sz="4" w:space="0" w:color="auto"/>
              <w:bottom w:val="dashed" w:sz="4" w:space="0" w:color="auto"/>
            </w:tcBorders>
          </w:tcPr>
          <w:p w14:paraId="1F5976DC" w14:textId="751D376A" w:rsidR="00C0286B" w:rsidRDefault="00C0286B" w:rsidP="00C0286B">
            <w:pPr>
              <w:pStyle w:val="Compact"/>
            </w:pPr>
            <w:proofErr w:type="spellStart"/>
            <w:r>
              <w:rPr>
                <w:b/>
                <w:bCs/>
                <w:i/>
                <w:iCs/>
              </w:rPr>
              <w:t>Ctrl+u</w:t>
            </w:r>
            <w:proofErr w:type="spellEnd"/>
          </w:p>
        </w:tc>
        <w:tc>
          <w:tcPr>
            <w:tcW w:w="3327" w:type="dxa"/>
            <w:tcBorders>
              <w:top w:val="dashed" w:sz="4" w:space="0" w:color="auto"/>
              <w:bottom w:val="dashed" w:sz="4" w:space="0" w:color="auto"/>
            </w:tcBorders>
          </w:tcPr>
          <w:p w14:paraId="4631AB0A" w14:textId="49A9C44D" w:rsidR="00C0286B" w:rsidRDefault="00C0286B" w:rsidP="00C0286B">
            <w:pPr>
              <w:pStyle w:val="Compact"/>
            </w:pPr>
            <w:r>
              <w:rPr>
                <w:b/>
                <w:bCs/>
                <w:i/>
                <w:iCs/>
              </w:rPr>
              <w:t>Underline</w:t>
            </w:r>
          </w:p>
        </w:tc>
      </w:tr>
      <w:tr w:rsidR="00C0286B" w14:paraId="448E6301" w14:textId="2F46ADFC" w:rsidTr="00C0286B">
        <w:tc>
          <w:tcPr>
            <w:tcW w:w="1188" w:type="dxa"/>
            <w:tcBorders>
              <w:top w:val="nil"/>
              <w:bottom w:val="dashSmallGap" w:sz="4" w:space="0" w:color="auto"/>
            </w:tcBorders>
          </w:tcPr>
          <w:p w14:paraId="6FC374DD" w14:textId="7774325B" w:rsidR="00C0286B" w:rsidRDefault="00C0286B" w:rsidP="00C0286B">
            <w:pPr>
              <w:pStyle w:val="Compact"/>
            </w:pPr>
          </w:p>
        </w:tc>
        <w:tc>
          <w:tcPr>
            <w:tcW w:w="2340" w:type="dxa"/>
            <w:tcBorders>
              <w:top w:val="dashed" w:sz="4" w:space="0" w:color="auto"/>
              <w:bottom w:val="dashSmallGap" w:sz="4" w:space="0" w:color="auto"/>
            </w:tcBorders>
          </w:tcPr>
          <w:p w14:paraId="386745C9" w14:textId="474F69C7" w:rsidR="00C0286B" w:rsidRDefault="00C0286B" w:rsidP="00C0286B">
            <w:pPr>
              <w:pStyle w:val="Compact"/>
            </w:pPr>
            <w:proofErr w:type="spellStart"/>
            <w:r>
              <w:t>Cmd+k</w:t>
            </w:r>
            <w:proofErr w:type="spellEnd"/>
          </w:p>
        </w:tc>
        <w:tc>
          <w:tcPr>
            <w:tcW w:w="2610" w:type="dxa"/>
            <w:tcBorders>
              <w:top w:val="dashed" w:sz="4" w:space="0" w:color="auto"/>
              <w:bottom w:val="dashSmallGap" w:sz="4" w:space="0" w:color="auto"/>
            </w:tcBorders>
          </w:tcPr>
          <w:p w14:paraId="6CED0177" w14:textId="4606DF5B" w:rsidR="00C0286B" w:rsidRDefault="00C0286B" w:rsidP="00C0286B">
            <w:pPr>
              <w:pStyle w:val="Compact"/>
            </w:pPr>
            <w:proofErr w:type="spellStart"/>
            <w:r>
              <w:t>Ctrl+k</w:t>
            </w:r>
            <w:proofErr w:type="spellEnd"/>
          </w:p>
        </w:tc>
        <w:tc>
          <w:tcPr>
            <w:tcW w:w="3327" w:type="dxa"/>
            <w:tcBorders>
              <w:top w:val="dashed" w:sz="4" w:space="0" w:color="auto"/>
              <w:bottom w:val="dashSmallGap" w:sz="4" w:space="0" w:color="auto"/>
            </w:tcBorders>
          </w:tcPr>
          <w:p w14:paraId="5B5E1D14" w14:textId="5324365F" w:rsidR="00C0286B" w:rsidRDefault="00C0286B" w:rsidP="00C0286B">
            <w:pPr>
              <w:pStyle w:val="Compact"/>
            </w:pPr>
            <w:r>
              <w:t>Insert hyperlink</w:t>
            </w:r>
          </w:p>
        </w:tc>
      </w:tr>
      <w:tr w:rsidR="00C0286B" w14:paraId="535DBEE1" w14:textId="641CF036" w:rsidTr="00C0286B">
        <w:tc>
          <w:tcPr>
            <w:tcW w:w="1188" w:type="dxa"/>
            <w:tcBorders>
              <w:top w:val="dashSmallGap" w:sz="4" w:space="0" w:color="auto"/>
              <w:bottom w:val="nil"/>
            </w:tcBorders>
          </w:tcPr>
          <w:p w14:paraId="2578F5EE" w14:textId="4C69FE3D" w:rsidR="00C0286B" w:rsidRDefault="00C0286B" w:rsidP="00C0286B">
            <w:pPr>
              <w:pStyle w:val="Compact"/>
            </w:pPr>
            <w:r>
              <w:t xml:space="preserve">Select </w:t>
            </w:r>
          </w:p>
        </w:tc>
        <w:tc>
          <w:tcPr>
            <w:tcW w:w="2340" w:type="dxa"/>
            <w:tcBorders>
              <w:top w:val="dashSmallGap" w:sz="4" w:space="0" w:color="auto"/>
              <w:bottom w:val="dashed" w:sz="4" w:space="0" w:color="auto"/>
            </w:tcBorders>
          </w:tcPr>
          <w:p w14:paraId="2C7F79C3" w14:textId="20763FD0" w:rsidR="00C0286B" w:rsidRDefault="00C0286B" w:rsidP="00C0286B">
            <w:pPr>
              <w:pStyle w:val="Compact"/>
            </w:pPr>
            <w:proofErr w:type="spellStart"/>
            <w:r>
              <w:rPr>
                <w:b/>
                <w:bCs/>
                <w:i/>
                <w:iCs/>
              </w:rPr>
              <w:t>Cmd+a</w:t>
            </w:r>
            <w:proofErr w:type="spellEnd"/>
          </w:p>
        </w:tc>
        <w:tc>
          <w:tcPr>
            <w:tcW w:w="2610" w:type="dxa"/>
            <w:tcBorders>
              <w:top w:val="dashSmallGap" w:sz="4" w:space="0" w:color="auto"/>
              <w:bottom w:val="dashed" w:sz="4" w:space="0" w:color="auto"/>
            </w:tcBorders>
          </w:tcPr>
          <w:p w14:paraId="316F0090" w14:textId="4921F7E8" w:rsidR="00C0286B" w:rsidRDefault="00C0286B" w:rsidP="00C0286B">
            <w:pPr>
              <w:pStyle w:val="Compact"/>
            </w:pPr>
            <w:proofErr w:type="spellStart"/>
            <w:r>
              <w:rPr>
                <w:b/>
                <w:bCs/>
                <w:i/>
                <w:iCs/>
              </w:rPr>
              <w:t>Ctrl+a</w:t>
            </w:r>
            <w:proofErr w:type="spellEnd"/>
          </w:p>
        </w:tc>
        <w:tc>
          <w:tcPr>
            <w:tcW w:w="3327" w:type="dxa"/>
            <w:tcBorders>
              <w:top w:val="dashSmallGap" w:sz="4" w:space="0" w:color="auto"/>
              <w:bottom w:val="dashed" w:sz="4" w:space="0" w:color="auto"/>
            </w:tcBorders>
          </w:tcPr>
          <w:p w14:paraId="0A755C2C" w14:textId="541FD436" w:rsidR="00C0286B" w:rsidRDefault="00C0286B" w:rsidP="00C0286B">
            <w:pPr>
              <w:pStyle w:val="Compact"/>
            </w:pPr>
            <w:r>
              <w:rPr>
                <w:b/>
                <w:bCs/>
                <w:i/>
                <w:iCs/>
              </w:rPr>
              <w:t>Select all text</w:t>
            </w:r>
          </w:p>
        </w:tc>
      </w:tr>
      <w:tr w:rsidR="00C0286B" w14:paraId="059954FD" w14:textId="2AA20529" w:rsidTr="00C0286B">
        <w:tc>
          <w:tcPr>
            <w:tcW w:w="1188" w:type="dxa"/>
            <w:tcBorders>
              <w:top w:val="nil"/>
              <w:bottom w:val="nil"/>
            </w:tcBorders>
          </w:tcPr>
          <w:p w14:paraId="4E708EBC" w14:textId="5C3EBF12" w:rsidR="00C0286B" w:rsidRDefault="00C0286B" w:rsidP="00C0286B">
            <w:pPr>
              <w:pStyle w:val="Compact"/>
            </w:pPr>
            <w:r>
              <w:t>text</w:t>
            </w:r>
          </w:p>
        </w:tc>
        <w:tc>
          <w:tcPr>
            <w:tcW w:w="2340" w:type="dxa"/>
            <w:tcBorders>
              <w:top w:val="dashed" w:sz="4" w:space="0" w:color="auto"/>
              <w:bottom w:val="dashed" w:sz="4" w:space="0" w:color="auto"/>
            </w:tcBorders>
          </w:tcPr>
          <w:p w14:paraId="4F20A9B3" w14:textId="4F1280B1" w:rsidR="00C0286B" w:rsidRDefault="00C0286B" w:rsidP="00C0286B">
            <w:pPr>
              <w:pStyle w:val="Compact"/>
            </w:pPr>
            <w:proofErr w:type="spellStart"/>
            <w:r>
              <w:t>Cmd+shift+arrow</w:t>
            </w:r>
            <w:proofErr w:type="spellEnd"/>
          </w:p>
        </w:tc>
        <w:tc>
          <w:tcPr>
            <w:tcW w:w="2610" w:type="dxa"/>
            <w:tcBorders>
              <w:top w:val="dashed" w:sz="4" w:space="0" w:color="auto"/>
              <w:bottom w:val="dashed" w:sz="4" w:space="0" w:color="auto"/>
            </w:tcBorders>
          </w:tcPr>
          <w:p w14:paraId="4E914323" w14:textId="77777777" w:rsidR="00C0286B" w:rsidRDefault="00C0286B" w:rsidP="00C0286B">
            <w:pPr>
              <w:pStyle w:val="Compact"/>
            </w:pPr>
            <w:proofErr w:type="spellStart"/>
            <w:r>
              <w:t>Ctrl+shift</w:t>
            </w:r>
            <w:proofErr w:type="spellEnd"/>
            <w:r>
              <w:t>+</w:t>
            </w:r>
          </w:p>
          <w:p w14:paraId="331B04FB" w14:textId="73D50798" w:rsidR="00C0286B" w:rsidRDefault="00C0286B" w:rsidP="00C0286B">
            <w:pPr>
              <w:pStyle w:val="Compact"/>
            </w:pPr>
            <w:r>
              <w:t>down/up arrow</w:t>
            </w:r>
          </w:p>
        </w:tc>
        <w:tc>
          <w:tcPr>
            <w:tcW w:w="3327" w:type="dxa"/>
            <w:tcBorders>
              <w:top w:val="dashed" w:sz="4" w:space="0" w:color="auto"/>
              <w:bottom w:val="dashed" w:sz="4" w:space="0" w:color="auto"/>
            </w:tcBorders>
          </w:tcPr>
          <w:p w14:paraId="2E9AD991" w14:textId="71462262" w:rsidR="00C0286B" w:rsidRDefault="00C0286B" w:rsidP="00C0286B">
            <w:pPr>
              <w:pStyle w:val="Compact"/>
            </w:pPr>
            <w:r>
              <w:t xml:space="preserve">Select </w:t>
            </w:r>
            <w:proofErr w:type="gramStart"/>
            <w:r>
              <w:t>remainder</w:t>
            </w:r>
            <w:proofErr w:type="gramEnd"/>
            <w:r>
              <w:t xml:space="preserve"> of </w:t>
            </w:r>
            <w:proofErr w:type="gramStart"/>
            <w:r>
              <w:t>line</w:t>
            </w:r>
            <w:proofErr w:type="gramEnd"/>
            <w:r>
              <w:t xml:space="preserve"> to the left/right of cursor</w:t>
            </w:r>
          </w:p>
        </w:tc>
      </w:tr>
      <w:tr w:rsidR="00C0286B" w14:paraId="7423F7EA" w14:textId="23AD2E54" w:rsidTr="00C0286B">
        <w:tc>
          <w:tcPr>
            <w:tcW w:w="1188" w:type="dxa"/>
            <w:tcBorders>
              <w:top w:val="nil"/>
              <w:bottom w:val="nil"/>
            </w:tcBorders>
          </w:tcPr>
          <w:p w14:paraId="665E220F" w14:textId="24ACBD9A" w:rsidR="00C0286B" w:rsidRDefault="00C0286B" w:rsidP="00C0286B">
            <w:pPr>
              <w:pStyle w:val="Compact"/>
            </w:pPr>
          </w:p>
        </w:tc>
        <w:tc>
          <w:tcPr>
            <w:tcW w:w="2340" w:type="dxa"/>
            <w:tcBorders>
              <w:top w:val="dashed" w:sz="4" w:space="0" w:color="auto"/>
              <w:bottom w:val="dashed" w:sz="4" w:space="0" w:color="auto"/>
            </w:tcBorders>
          </w:tcPr>
          <w:p w14:paraId="153B8DAB" w14:textId="77777777" w:rsidR="00C0286B" w:rsidRDefault="00C0286B" w:rsidP="00C0286B">
            <w:pPr>
              <w:pStyle w:val="Compact"/>
            </w:pPr>
            <w:proofErr w:type="spellStart"/>
            <w:r>
              <w:t>Shift+option</w:t>
            </w:r>
            <w:proofErr w:type="spellEnd"/>
            <w:r>
              <w:t>+</w:t>
            </w:r>
          </w:p>
          <w:p w14:paraId="444D8379" w14:textId="12384F01" w:rsidR="00C0286B" w:rsidRDefault="00C0286B" w:rsidP="00C0286B">
            <w:pPr>
              <w:pStyle w:val="Compact"/>
            </w:pPr>
            <w:r>
              <w:t>left/right arrow</w:t>
            </w:r>
          </w:p>
        </w:tc>
        <w:tc>
          <w:tcPr>
            <w:tcW w:w="2610" w:type="dxa"/>
            <w:tcBorders>
              <w:top w:val="dashed" w:sz="4" w:space="0" w:color="auto"/>
              <w:bottom w:val="dashed" w:sz="4" w:space="0" w:color="auto"/>
            </w:tcBorders>
          </w:tcPr>
          <w:p w14:paraId="6F0D655C" w14:textId="77777777" w:rsidR="00C0286B" w:rsidRDefault="00C0286B" w:rsidP="00C0286B">
            <w:pPr>
              <w:pStyle w:val="Compact"/>
            </w:pPr>
            <w:proofErr w:type="spellStart"/>
            <w:r>
              <w:t>Ctrl+shift</w:t>
            </w:r>
            <w:proofErr w:type="spellEnd"/>
            <w:r>
              <w:t>+</w:t>
            </w:r>
          </w:p>
          <w:p w14:paraId="6CB9939E" w14:textId="23CF9ED7" w:rsidR="00C0286B" w:rsidRDefault="00C0286B" w:rsidP="00C0286B">
            <w:pPr>
              <w:pStyle w:val="Compact"/>
            </w:pPr>
            <w:r>
              <w:t>left/right arrow</w:t>
            </w:r>
          </w:p>
        </w:tc>
        <w:tc>
          <w:tcPr>
            <w:tcW w:w="3327" w:type="dxa"/>
            <w:tcBorders>
              <w:top w:val="dashed" w:sz="4" w:space="0" w:color="auto"/>
              <w:bottom w:val="dashed" w:sz="4" w:space="0" w:color="auto"/>
            </w:tcBorders>
          </w:tcPr>
          <w:p w14:paraId="26610C5C" w14:textId="0C8D4C1A" w:rsidR="00C0286B" w:rsidRDefault="00C0286B" w:rsidP="00C0286B">
            <w:pPr>
              <w:pStyle w:val="Compact"/>
            </w:pPr>
            <w:r>
              <w:t>Select one word</w:t>
            </w:r>
          </w:p>
        </w:tc>
      </w:tr>
      <w:tr w:rsidR="00C0286B" w14:paraId="1D88DD47" w14:textId="66E21A75" w:rsidTr="00C0286B">
        <w:tc>
          <w:tcPr>
            <w:tcW w:w="1188" w:type="dxa"/>
            <w:tcBorders>
              <w:top w:val="nil"/>
              <w:bottom w:val="nil"/>
            </w:tcBorders>
          </w:tcPr>
          <w:p w14:paraId="22EACBB0" w14:textId="45D71EC9" w:rsidR="00C0286B" w:rsidRDefault="00C0286B" w:rsidP="00C0286B">
            <w:pPr>
              <w:pStyle w:val="Compact"/>
            </w:pPr>
          </w:p>
        </w:tc>
        <w:tc>
          <w:tcPr>
            <w:tcW w:w="2340" w:type="dxa"/>
            <w:tcBorders>
              <w:top w:val="dashed" w:sz="4" w:space="0" w:color="auto"/>
              <w:bottom w:val="dashed" w:sz="4" w:space="0" w:color="auto"/>
            </w:tcBorders>
          </w:tcPr>
          <w:p w14:paraId="0BBD865B" w14:textId="77777777" w:rsidR="00C0286B" w:rsidRDefault="00C0286B" w:rsidP="00C0286B">
            <w:pPr>
              <w:pStyle w:val="Compact"/>
            </w:pPr>
            <w:r>
              <w:rPr>
                <w:b/>
                <w:bCs/>
                <w:i/>
                <w:iCs/>
              </w:rPr>
              <w:t>Shift</w:t>
            </w:r>
            <w:r>
              <w:t>+</w:t>
            </w:r>
          </w:p>
          <w:p w14:paraId="2494E632" w14:textId="680B11FA" w:rsidR="00C0286B" w:rsidRDefault="00C0286B" w:rsidP="00C0286B">
            <w:pPr>
              <w:pStyle w:val="Compact"/>
            </w:pPr>
            <w:r>
              <w:rPr>
                <w:b/>
                <w:bCs/>
                <w:i/>
                <w:iCs/>
              </w:rPr>
              <w:t>up/down arrow</w:t>
            </w:r>
          </w:p>
        </w:tc>
        <w:tc>
          <w:tcPr>
            <w:tcW w:w="2610" w:type="dxa"/>
            <w:tcBorders>
              <w:top w:val="dashed" w:sz="4" w:space="0" w:color="auto"/>
              <w:bottom w:val="dashed" w:sz="4" w:space="0" w:color="auto"/>
            </w:tcBorders>
          </w:tcPr>
          <w:p w14:paraId="54625036" w14:textId="77777777" w:rsidR="00C0286B" w:rsidRDefault="00C0286B" w:rsidP="00C0286B">
            <w:pPr>
              <w:pStyle w:val="Compact"/>
            </w:pPr>
            <w:r>
              <w:rPr>
                <w:b/>
                <w:bCs/>
                <w:i/>
                <w:iCs/>
              </w:rPr>
              <w:t>Shift</w:t>
            </w:r>
            <w:r>
              <w:t>+</w:t>
            </w:r>
          </w:p>
          <w:p w14:paraId="7F4FDC09" w14:textId="43CAC131" w:rsidR="00C0286B" w:rsidRDefault="00C0286B" w:rsidP="00C0286B">
            <w:pPr>
              <w:pStyle w:val="Compact"/>
            </w:pPr>
            <w:r>
              <w:rPr>
                <w:b/>
                <w:bCs/>
                <w:i/>
                <w:iCs/>
              </w:rPr>
              <w:t>up/down arrow</w:t>
            </w:r>
          </w:p>
        </w:tc>
        <w:tc>
          <w:tcPr>
            <w:tcW w:w="3327" w:type="dxa"/>
            <w:tcBorders>
              <w:top w:val="dashed" w:sz="4" w:space="0" w:color="auto"/>
              <w:bottom w:val="dashed" w:sz="4" w:space="0" w:color="auto"/>
            </w:tcBorders>
          </w:tcPr>
          <w:p w14:paraId="35B9373D" w14:textId="1710498B" w:rsidR="00C0286B" w:rsidRDefault="00C0286B" w:rsidP="00C0286B">
            <w:pPr>
              <w:pStyle w:val="Compact"/>
            </w:pPr>
            <w:r>
              <w:rPr>
                <w:b/>
                <w:bCs/>
                <w:i/>
                <w:iCs/>
              </w:rPr>
              <w:t>Select text from cursor to line above</w:t>
            </w:r>
          </w:p>
        </w:tc>
      </w:tr>
      <w:tr w:rsidR="00C0286B" w14:paraId="6639C69F" w14:textId="280998A2" w:rsidTr="00C0286B">
        <w:tc>
          <w:tcPr>
            <w:tcW w:w="1188" w:type="dxa"/>
            <w:tcBorders>
              <w:top w:val="nil"/>
              <w:bottom w:val="dashSmallGap" w:sz="4" w:space="0" w:color="auto"/>
            </w:tcBorders>
          </w:tcPr>
          <w:p w14:paraId="269DB686" w14:textId="0B1DE6DB" w:rsidR="00C0286B" w:rsidRDefault="00C0286B" w:rsidP="00C0286B">
            <w:pPr>
              <w:pStyle w:val="Compact"/>
            </w:pPr>
          </w:p>
        </w:tc>
        <w:tc>
          <w:tcPr>
            <w:tcW w:w="2340" w:type="dxa"/>
            <w:tcBorders>
              <w:top w:val="dashed" w:sz="4" w:space="0" w:color="auto"/>
              <w:bottom w:val="dashSmallGap" w:sz="4" w:space="0" w:color="auto"/>
            </w:tcBorders>
          </w:tcPr>
          <w:p w14:paraId="2A211A2B" w14:textId="77777777" w:rsidR="00C0286B" w:rsidRDefault="00C0286B" w:rsidP="00C0286B">
            <w:pPr>
              <w:pStyle w:val="Compact"/>
              <w:rPr>
                <w:b/>
                <w:bCs/>
                <w:i/>
                <w:iCs/>
              </w:rPr>
            </w:pPr>
            <w:r>
              <w:rPr>
                <w:b/>
                <w:bCs/>
                <w:i/>
                <w:iCs/>
              </w:rPr>
              <w:t>Shift+</w:t>
            </w:r>
          </w:p>
          <w:p w14:paraId="0B700255" w14:textId="2B7E5F77" w:rsidR="00C0286B" w:rsidRDefault="00C0286B" w:rsidP="00C0286B">
            <w:pPr>
              <w:pStyle w:val="Compact"/>
            </w:pPr>
            <w:r>
              <w:rPr>
                <w:b/>
                <w:bCs/>
                <w:i/>
                <w:iCs/>
              </w:rPr>
              <w:t>left/right arrow</w:t>
            </w:r>
          </w:p>
        </w:tc>
        <w:tc>
          <w:tcPr>
            <w:tcW w:w="2610" w:type="dxa"/>
            <w:tcBorders>
              <w:top w:val="dashed" w:sz="4" w:space="0" w:color="auto"/>
              <w:bottom w:val="dashSmallGap" w:sz="4" w:space="0" w:color="auto"/>
            </w:tcBorders>
          </w:tcPr>
          <w:p w14:paraId="190BEDC5" w14:textId="77777777" w:rsidR="00C0286B" w:rsidRDefault="00C0286B" w:rsidP="00C0286B">
            <w:pPr>
              <w:pStyle w:val="Compact"/>
              <w:rPr>
                <w:b/>
                <w:bCs/>
                <w:i/>
                <w:iCs/>
              </w:rPr>
            </w:pPr>
            <w:r>
              <w:rPr>
                <w:b/>
                <w:bCs/>
                <w:i/>
                <w:iCs/>
              </w:rPr>
              <w:t>Shift+</w:t>
            </w:r>
          </w:p>
          <w:p w14:paraId="63162D93" w14:textId="3E4931E5" w:rsidR="00C0286B" w:rsidRDefault="00C0286B" w:rsidP="00C0286B">
            <w:pPr>
              <w:pStyle w:val="Compact"/>
            </w:pPr>
            <w:r>
              <w:rPr>
                <w:b/>
                <w:bCs/>
                <w:i/>
                <w:iCs/>
              </w:rPr>
              <w:t>left/right arrow</w:t>
            </w:r>
          </w:p>
        </w:tc>
        <w:tc>
          <w:tcPr>
            <w:tcW w:w="3327" w:type="dxa"/>
            <w:tcBorders>
              <w:top w:val="dashed" w:sz="4" w:space="0" w:color="auto"/>
              <w:bottom w:val="dashSmallGap" w:sz="4" w:space="0" w:color="auto"/>
            </w:tcBorders>
          </w:tcPr>
          <w:p w14:paraId="64DF512B" w14:textId="3101AAFE" w:rsidR="00C0286B" w:rsidRDefault="00C0286B" w:rsidP="00C0286B">
            <w:pPr>
              <w:pStyle w:val="Compact"/>
            </w:pPr>
            <w:r>
              <w:rPr>
                <w:b/>
                <w:bCs/>
                <w:i/>
                <w:iCs/>
              </w:rPr>
              <w:t>Select individual characters to the left/right of the cursor</w:t>
            </w:r>
          </w:p>
        </w:tc>
      </w:tr>
      <w:tr w:rsidR="00C0286B" w14:paraId="2DF5C791" w14:textId="7DCBEB3A" w:rsidTr="00C0286B">
        <w:tc>
          <w:tcPr>
            <w:tcW w:w="1188" w:type="dxa"/>
            <w:tcBorders>
              <w:top w:val="dashSmallGap" w:sz="4" w:space="0" w:color="auto"/>
              <w:bottom w:val="nil"/>
            </w:tcBorders>
          </w:tcPr>
          <w:p w14:paraId="5185A018" w14:textId="649D8D12" w:rsidR="00C0286B" w:rsidRDefault="00C0286B" w:rsidP="00C0286B">
            <w:pPr>
              <w:pStyle w:val="Compact"/>
            </w:pPr>
            <w:r>
              <w:t>Move cursor</w:t>
            </w:r>
          </w:p>
        </w:tc>
        <w:tc>
          <w:tcPr>
            <w:tcW w:w="2340" w:type="dxa"/>
            <w:tcBorders>
              <w:top w:val="dashSmallGap" w:sz="4" w:space="0" w:color="auto"/>
              <w:bottom w:val="dashed" w:sz="4" w:space="0" w:color="auto"/>
            </w:tcBorders>
          </w:tcPr>
          <w:p w14:paraId="0E5BACDC" w14:textId="433EC16F" w:rsidR="00C0286B" w:rsidRDefault="00C0286B" w:rsidP="00C0286B">
            <w:pPr>
              <w:pStyle w:val="Compact"/>
            </w:pPr>
            <w:proofErr w:type="spellStart"/>
            <w:r>
              <w:t>Option+arrow</w:t>
            </w:r>
            <w:proofErr w:type="spellEnd"/>
          </w:p>
        </w:tc>
        <w:tc>
          <w:tcPr>
            <w:tcW w:w="2610" w:type="dxa"/>
            <w:tcBorders>
              <w:top w:val="dashSmallGap" w:sz="4" w:space="0" w:color="auto"/>
              <w:bottom w:val="dashed" w:sz="4" w:space="0" w:color="auto"/>
            </w:tcBorders>
          </w:tcPr>
          <w:p w14:paraId="6E033C3A" w14:textId="769A3EEA" w:rsidR="00C0286B" w:rsidRDefault="00C0286B" w:rsidP="00C0286B">
            <w:pPr>
              <w:pStyle w:val="Compact"/>
            </w:pPr>
            <w:proofErr w:type="spellStart"/>
            <w:r>
              <w:t>Ctrl+arrow</w:t>
            </w:r>
            <w:proofErr w:type="spellEnd"/>
          </w:p>
        </w:tc>
        <w:tc>
          <w:tcPr>
            <w:tcW w:w="3327" w:type="dxa"/>
            <w:tcBorders>
              <w:top w:val="dashSmallGap" w:sz="4" w:space="0" w:color="auto"/>
              <w:bottom w:val="dashed" w:sz="4" w:space="0" w:color="auto"/>
            </w:tcBorders>
          </w:tcPr>
          <w:p w14:paraId="0D2A61C7" w14:textId="6014173A" w:rsidR="00C0286B" w:rsidRDefault="00C0286B" w:rsidP="00C0286B">
            <w:pPr>
              <w:pStyle w:val="Compact"/>
            </w:pPr>
            <w:r>
              <w:t>Jump cursor to the beginning/end of words or to lines above/below</w:t>
            </w:r>
          </w:p>
        </w:tc>
      </w:tr>
      <w:tr w:rsidR="00C0286B" w14:paraId="6560AB65" w14:textId="51D99A9E" w:rsidTr="00C0286B">
        <w:tc>
          <w:tcPr>
            <w:tcW w:w="1188" w:type="dxa"/>
            <w:tcBorders>
              <w:top w:val="nil"/>
              <w:bottom w:val="single" w:sz="4" w:space="0" w:color="auto"/>
            </w:tcBorders>
          </w:tcPr>
          <w:p w14:paraId="48F5C8F6" w14:textId="130C0423" w:rsidR="00C0286B" w:rsidRDefault="00C0286B" w:rsidP="00C0286B">
            <w:pPr>
              <w:pStyle w:val="Compact"/>
            </w:pPr>
          </w:p>
        </w:tc>
        <w:tc>
          <w:tcPr>
            <w:tcW w:w="2340" w:type="dxa"/>
            <w:tcBorders>
              <w:top w:val="dashed" w:sz="4" w:space="0" w:color="auto"/>
              <w:bottom w:val="single" w:sz="4" w:space="0" w:color="auto"/>
            </w:tcBorders>
          </w:tcPr>
          <w:p w14:paraId="182B638E" w14:textId="6BFEDF6A" w:rsidR="00C0286B" w:rsidRDefault="00C0286B" w:rsidP="00C0286B">
            <w:pPr>
              <w:pStyle w:val="Compact"/>
            </w:pPr>
            <w:proofErr w:type="spellStart"/>
            <w:r>
              <w:t>Cmd+right</w:t>
            </w:r>
            <w:proofErr w:type="spellEnd"/>
            <w:r>
              <w:t xml:space="preserve"> arrow</w:t>
            </w:r>
          </w:p>
        </w:tc>
        <w:tc>
          <w:tcPr>
            <w:tcW w:w="2610" w:type="dxa"/>
            <w:tcBorders>
              <w:top w:val="dashed" w:sz="4" w:space="0" w:color="auto"/>
              <w:bottom w:val="single" w:sz="4" w:space="0" w:color="auto"/>
            </w:tcBorders>
          </w:tcPr>
          <w:p w14:paraId="5396FE6D" w14:textId="14FDC859" w:rsidR="00C0286B" w:rsidRDefault="00C0286B" w:rsidP="00C0286B">
            <w:pPr>
              <w:pStyle w:val="Compact"/>
            </w:pPr>
            <w:r>
              <w:t>End</w:t>
            </w:r>
          </w:p>
        </w:tc>
        <w:tc>
          <w:tcPr>
            <w:tcW w:w="3327" w:type="dxa"/>
            <w:tcBorders>
              <w:top w:val="dashed" w:sz="4" w:space="0" w:color="auto"/>
              <w:bottom w:val="single" w:sz="4" w:space="0" w:color="auto"/>
            </w:tcBorders>
          </w:tcPr>
          <w:p w14:paraId="62AB6C25" w14:textId="18732992" w:rsidR="00C0286B" w:rsidRDefault="00C0286B" w:rsidP="00C0286B">
            <w:pPr>
              <w:pStyle w:val="Compact"/>
            </w:pPr>
            <w:r>
              <w:t>Jump cursor to end of a line</w:t>
            </w:r>
          </w:p>
        </w:tc>
      </w:tr>
      <w:tr w:rsidR="00C0286B" w14:paraId="431F6D08" w14:textId="7FF83A86" w:rsidTr="00C0286B">
        <w:tc>
          <w:tcPr>
            <w:tcW w:w="1188" w:type="dxa"/>
            <w:tcBorders>
              <w:top w:val="single" w:sz="4" w:space="0" w:color="auto"/>
              <w:bottom w:val="nil"/>
            </w:tcBorders>
          </w:tcPr>
          <w:p w14:paraId="489C275E" w14:textId="1632799A" w:rsidR="00C0286B" w:rsidRDefault="00C0286B" w:rsidP="00C0286B">
            <w:pPr>
              <w:pStyle w:val="Compact"/>
            </w:pPr>
            <w:r>
              <w:t>Other</w:t>
            </w:r>
          </w:p>
        </w:tc>
        <w:tc>
          <w:tcPr>
            <w:tcW w:w="2340" w:type="dxa"/>
            <w:tcBorders>
              <w:top w:val="single" w:sz="4" w:space="0" w:color="auto"/>
              <w:bottom w:val="dashed" w:sz="4" w:space="0" w:color="auto"/>
            </w:tcBorders>
          </w:tcPr>
          <w:p w14:paraId="299F2DA5" w14:textId="41CCA82E" w:rsidR="00C0286B" w:rsidRDefault="00C0286B" w:rsidP="00C0286B">
            <w:pPr>
              <w:pStyle w:val="Compact"/>
            </w:pPr>
            <w:r>
              <w:t>Cmd+ctrl+shift+4</w:t>
            </w:r>
          </w:p>
        </w:tc>
        <w:tc>
          <w:tcPr>
            <w:tcW w:w="2610" w:type="dxa"/>
            <w:tcBorders>
              <w:top w:val="single" w:sz="4" w:space="0" w:color="auto"/>
              <w:bottom w:val="dashed" w:sz="4" w:space="0" w:color="auto"/>
            </w:tcBorders>
          </w:tcPr>
          <w:p w14:paraId="5AA6ED61" w14:textId="763D434B" w:rsidR="00C0286B" w:rsidRDefault="00C0286B" w:rsidP="00C0286B">
            <w:pPr>
              <w:pStyle w:val="Compact"/>
            </w:pPr>
            <w:proofErr w:type="spellStart"/>
            <w:r>
              <w:t>Win+shift+s</w:t>
            </w:r>
            <w:proofErr w:type="spellEnd"/>
          </w:p>
        </w:tc>
        <w:tc>
          <w:tcPr>
            <w:tcW w:w="3327" w:type="dxa"/>
            <w:tcBorders>
              <w:top w:val="single" w:sz="4" w:space="0" w:color="auto"/>
              <w:bottom w:val="dashed" w:sz="4" w:space="0" w:color="auto"/>
            </w:tcBorders>
          </w:tcPr>
          <w:p w14:paraId="50ED854B" w14:textId="1706EE7F" w:rsidR="00C0286B" w:rsidRDefault="00C0286B" w:rsidP="00C0286B">
            <w:pPr>
              <w:pStyle w:val="Compact"/>
            </w:pPr>
            <w:r>
              <w:t>Screenshot selection to clipboard</w:t>
            </w:r>
          </w:p>
        </w:tc>
      </w:tr>
      <w:tr w:rsidR="00C0286B" w14:paraId="1130B933" w14:textId="176C2E6A" w:rsidTr="00C0286B">
        <w:tc>
          <w:tcPr>
            <w:tcW w:w="1188" w:type="dxa"/>
            <w:tcBorders>
              <w:top w:val="nil"/>
              <w:bottom w:val="nil"/>
            </w:tcBorders>
          </w:tcPr>
          <w:p w14:paraId="27A69D21" w14:textId="70EA3651" w:rsidR="00C0286B" w:rsidRDefault="00C0286B" w:rsidP="00C0286B">
            <w:pPr>
              <w:pStyle w:val="Compact"/>
            </w:pPr>
          </w:p>
        </w:tc>
        <w:tc>
          <w:tcPr>
            <w:tcW w:w="2340" w:type="dxa"/>
            <w:tcBorders>
              <w:top w:val="dashed" w:sz="4" w:space="0" w:color="auto"/>
              <w:bottom w:val="dashed" w:sz="4" w:space="0" w:color="auto"/>
            </w:tcBorders>
          </w:tcPr>
          <w:p w14:paraId="3DE6D0EE" w14:textId="05AC03BF" w:rsidR="00C0286B" w:rsidRDefault="00C0286B" w:rsidP="00C0286B">
            <w:pPr>
              <w:pStyle w:val="Compact"/>
            </w:pPr>
            <w:r>
              <w:t>Cmd+shift+4</w:t>
            </w:r>
          </w:p>
        </w:tc>
        <w:tc>
          <w:tcPr>
            <w:tcW w:w="2610" w:type="dxa"/>
            <w:tcBorders>
              <w:top w:val="dashed" w:sz="4" w:space="0" w:color="auto"/>
              <w:bottom w:val="dashed" w:sz="4" w:space="0" w:color="auto"/>
            </w:tcBorders>
          </w:tcPr>
          <w:p w14:paraId="5AEA2169" w14:textId="3318618C" w:rsidR="00C0286B" w:rsidRDefault="00C0286B" w:rsidP="00C0286B">
            <w:pPr>
              <w:pStyle w:val="Compact"/>
            </w:pPr>
          </w:p>
        </w:tc>
        <w:tc>
          <w:tcPr>
            <w:tcW w:w="3327" w:type="dxa"/>
            <w:tcBorders>
              <w:top w:val="dashed" w:sz="4" w:space="0" w:color="auto"/>
              <w:bottom w:val="dashed" w:sz="4" w:space="0" w:color="auto"/>
            </w:tcBorders>
          </w:tcPr>
          <w:p w14:paraId="6310A903" w14:textId="7682EA87" w:rsidR="00C0286B" w:rsidRDefault="00C0286B" w:rsidP="00C0286B">
            <w:pPr>
              <w:pStyle w:val="Compact"/>
            </w:pPr>
            <w:r>
              <w:t>Screenshot selection to file on desktop</w:t>
            </w:r>
          </w:p>
        </w:tc>
      </w:tr>
      <w:tr w:rsidR="00C0286B" w14:paraId="56A1B023" w14:textId="2811DA78" w:rsidTr="00C0286B">
        <w:tc>
          <w:tcPr>
            <w:tcW w:w="1188" w:type="dxa"/>
            <w:tcBorders>
              <w:top w:val="nil"/>
              <w:bottom w:val="nil"/>
            </w:tcBorders>
          </w:tcPr>
          <w:p w14:paraId="153D9C97" w14:textId="2C3D453E" w:rsidR="00C0286B" w:rsidRDefault="00C0286B" w:rsidP="00C0286B">
            <w:pPr>
              <w:pStyle w:val="Compact"/>
            </w:pPr>
          </w:p>
        </w:tc>
        <w:tc>
          <w:tcPr>
            <w:tcW w:w="2340" w:type="dxa"/>
            <w:tcBorders>
              <w:top w:val="dashed" w:sz="4" w:space="0" w:color="auto"/>
              <w:bottom w:val="dashed" w:sz="4" w:space="0" w:color="auto"/>
            </w:tcBorders>
          </w:tcPr>
          <w:p w14:paraId="77AD1622" w14:textId="30E60439" w:rsidR="00C0286B" w:rsidRDefault="00C0286B" w:rsidP="00C0286B">
            <w:pPr>
              <w:pStyle w:val="Compact"/>
            </w:pPr>
            <w:proofErr w:type="spellStart"/>
            <w:r>
              <w:rPr>
                <w:b/>
                <w:bCs/>
                <w:i/>
                <w:iCs/>
              </w:rPr>
              <w:t>Cmd</w:t>
            </w:r>
            <w:r>
              <w:t>+</w:t>
            </w:r>
            <w:r>
              <w:rPr>
                <w:b/>
                <w:bCs/>
                <w:i/>
                <w:iCs/>
              </w:rPr>
              <w:t>f</w:t>
            </w:r>
            <w:proofErr w:type="spellEnd"/>
          </w:p>
        </w:tc>
        <w:tc>
          <w:tcPr>
            <w:tcW w:w="2610" w:type="dxa"/>
            <w:tcBorders>
              <w:top w:val="dashed" w:sz="4" w:space="0" w:color="auto"/>
              <w:bottom w:val="dashed" w:sz="4" w:space="0" w:color="auto"/>
            </w:tcBorders>
          </w:tcPr>
          <w:p w14:paraId="463708EB" w14:textId="56A77B1B" w:rsidR="00C0286B" w:rsidRDefault="00C0286B" w:rsidP="00C0286B">
            <w:pPr>
              <w:pStyle w:val="Compact"/>
            </w:pPr>
            <w:proofErr w:type="spellStart"/>
            <w:r>
              <w:rPr>
                <w:b/>
                <w:bCs/>
                <w:i/>
                <w:iCs/>
              </w:rPr>
              <w:t>Ctrl</w:t>
            </w:r>
            <w:r>
              <w:t>+</w:t>
            </w:r>
            <w:r>
              <w:rPr>
                <w:b/>
                <w:bCs/>
                <w:i/>
                <w:iCs/>
              </w:rPr>
              <w:t>f</w:t>
            </w:r>
            <w:proofErr w:type="spellEnd"/>
          </w:p>
        </w:tc>
        <w:tc>
          <w:tcPr>
            <w:tcW w:w="3327" w:type="dxa"/>
            <w:tcBorders>
              <w:top w:val="dashed" w:sz="4" w:space="0" w:color="auto"/>
              <w:bottom w:val="dashed" w:sz="4" w:space="0" w:color="auto"/>
            </w:tcBorders>
          </w:tcPr>
          <w:p w14:paraId="485DEEDF" w14:textId="68EB5B13" w:rsidR="00C0286B" w:rsidRDefault="00C0286B" w:rsidP="00C0286B">
            <w:pPr>
              <w:pStyle w:val="Compact"/>
            </w:pPr>
            <w:r>
              <w:rPr>
                <w:b/>
                <w:bCs/>
                <w:i/>
                <w:iCs/>
              </w:rPr>
              <w:t>Open the find text search bar</w:t>
            </w:r>
          </w:p>
        </w:tc>
      </w:tr>
      <w:tr w:rsidR="00C0286B" w14:paraId="3F5AA934" w14:textId="2D639C9E" w:rsidTr="00C0286B">
        <w:tc>
          <w:tcPr>
            <w:tcW w:w="1188" w:type="dxa"/>
            <w:tcBorders>
              <w:top w:val="nil"/>
              <w:bottom w:val="nil"/>
            </w:tcBorders>
          </w:tcPr>
          <w:p w14:paraId="13EF015D" w14:textId="4FF6FD04" w:rsidR="00C0286B" w:rsidRDefault="00C0286B" w:rsidP="00C0286B">
            <w:pPr>
              <w:pStyle w:val="Compact"/>
            </w:pPr>
          </w:p>
        </w:tc>
        <w:tc>
          <w:tcPr>
            <w:tcW w:w="2340" w:type="dxa"/>
            <w:tcBorders>
              <w:top w:val="dashed" w:sz="4" w:space="0" w:color="auto"/>
              <w:bottom w:val="dashed" w:sz="4" w:space="0" w:color="auto"/>
            </w:tcBorders>
          </w:tcPr>
          <w:p w14:paraId="53140DAC" w14:textId="515570F9" w:rsidR="00C0286B" w:rsidRDefault="00C0286B" w:rsidP="00C0286B">
            <w:pPr>
              <w:pStyle w:val="Compact"/>
            </w:pPr>
          </w:p>
        </w:tc>
        <w:tc>
          <w:tcPr>
            <w:tcW w:w="2610" w:type="dxa"/>
            <w:tcBorders>
              <w:top w:val="dashed" w:sz="4" w:space="0" w:color="auto"/>
              <w:bottom w:val="dashed" w:sz="4" w:space="0" w:color="auto"/>
            </w:tcBorders>
          </w:tcPr>
          <w:p w14:paraId="435D64DD" w14:textId="6DDC8C95" w:rsidR="00C0286B" w:rsidRDefault="00C0286B" w:rsidP="00C0286B">
            <w:pPr>
              <w:pStyle w:val="Compact"/>
            </w:pPr>
            <w:proofErr w:type="spellStart"/>
            <w:r>
              <w:t>Ctrl+h</w:t>
            </w:r>
            <w:proofErr w:type="spellEnd"/>
          </w:p>
        </w:tc>
        <w:tc>
          <w:tcPr>
            <w:tcW w:w="3327" w:type="dxa"/>
            <w:tcBorders>
              <w:top w:val="dashed" w:sz="4" w:space="0" w:color="auto"/>
              <w:bottom w:val="dashed" w:sz="4" w:space="0" w:color="auto"/>
            </w:tcBorders>
          </w:tcPr>
          <w:p w14:paraId="70F342E8" w14:textId="5CF6DF2F" w:rsidR="00C0286B" w:rsidRDefault="00C0286B" w:rsidP="00C0286B">
            <w:pPr>
              <w:pStyle w:val="Compact"/>
            </w:pPr>
            <w:r>
              <w:t xml:space="preserve">Open the </w:t>
            </w:r>
            <w:proofErr w:type="gramStart"/>
            <w:r>
              <w:t>find</w:t>
            </w:r>
            <w:proofErr w:type="gramEnd"/>
            <w:r>
              <w:t xml:space="preserve"> &amp; replace menu</w:t>
            </w:r>
          </w:p>
        </w:tc>
      </w:tr>
      <w:tr w:rsidR="00C0286B" w14:paraId="51B7FBBE" w14:textId="3B9C55AB" w:rsidTr="00C0286B">
        <w:tc>
          <w:tcPr>
            <w:tcW w:w="1188" w:type="dxa"/>
            <w:tcBorders>
              <w:top w:val="nil"/>
              <w:bottom w:val="nil"/>
            </w:tcBorders>
          </w:tcPr>
          <w:p w14:paraId="141A1186" w14:textId="617C2633" w:rsidR="00C0286B" w:rsidRDefault="00C0286B" w:rsidP="00C0286B">
            <w:pPr>
              <w:pStyle w:val="Compact"/>
            </w:pPr>
          </w:p>
        </w:tc>
        <w:tc>
          <w:tcPr>
            <w:tcW w:w="2340" w:type="dxa"/>
            <w:tcBorders>
              <w:top w:val="dashed" w:sz="4" w:space="0" w:color="auto"/>
              <w:bottom w:val="dashed" w:sz="4" w:space="0" w:color="auto"/>
            </w:tcBorders>
          </w:tcPr>
          <w:p w14:paraId="471F0F28" w14:textId="6C282C29" w:rsidR="00C0286B" w:rsidRDefault="00C0286B" w:rsidP="00C0286B">
            <w:pPr>
              <w:pStyle w:val="Compact"/>
            </w:pPr>
            <w:proofErr w:type="spellStart"/>
            <w:r>
              <w:rPr>
                <w:b/>
                <w:bCs/>
                <w:i/>
                <w:iCs/>
              </w:rPr>
              <w:t>Cmd</w:t>
            </w:r>
            <w:r>
              <w:t>+</w:t>
            </w:r>
            <w:r>
              <w:rPr>
                <w:b/>
                <w:bCs/>
                <w:i/>
                <w:iCs/>
              </w:rPr>
              <w:t>p</w:t>
            </w:r>
            <w:proofErr w:type="spellEnd"/>
          </w:p>
        </w:tc>
        <w:tc>
          <w:tcPr>
            <w:tcW w:w="2610" w:type="dxa"/>
            <w:tcBorders>
              <w:top w:val="dashed" w:sz="4" w:space="0" w:color="auto"/>
              <w:bottom w:val="dashed" w:sz="4" w:space="0" w:color="auto"/>
            </w:tcBorders>
          </w:tcPr>
          <w:p w14:paraId="0D954455" w14:textId="631FF1C3" w:rsidR="00C0286B" w:rsidRDefault="00C0286B" w:rsidP="00C0286B">
            <w:pPr>
              <w:pStyle w:val="Compact"/>
            </w:pPr>
            <w:proofErr w:type="spellStart"/>
            <w:r>
              <w:rPr>
                <w:b/>
                <w:bCs/>
                <w:i/>
                <w:iCs/>
              </w:rPr>
              <w:t>Ctrl</w:t>
            </w:r>
            <w:r>
              <w:t>+</w:t>
            </w:r>
            <w:r>
              <w:rPr>
                <w:b/>
                <w:bCs/>
                <w:i/>
                <w:iCs/>
              </w:rPr>
              <w:t>p</w:t>
            </w:r>
            <w:proofErr w:type="spellEnd"/>
          </w:p>
        </w:tc>
        <w:tc>
          <w:tcPr>
            <w:tcW w:w="3327" w:type="dxa"/>
            <w:tcBorders>
              <w:top w:val="dashed" w:sz="4" w:space="0" w:color="auto"/>
              <w:bottom w:val="dashed" w:sz="4" w:space="0" w:color="auto"/>
            </w:tcBorders>
          </w:tcPr>
          <w:p w14:paraId="326B1957" w14:textId="71393B14" w:rsidR="00C0286B" w:rsidRDefault="00C0286B" w:rsidP="00C0286B">
            <w:pPr>
              <w:pStyle w:val="Compact"/>
            </w:pPr>
            <w:r>
              <w:rPr>
                <w:b/>
                <w:bCs/>
                <w:i/>
                <w:iCs/>
              </w:rPr>
              <w:t>Print the document (to a printer or to pdf)</w:t>
            </w:r>
          </w:p>
        </w:tc>
      </w:tr>
      <w:tr w:rsidR="00C0286B" w14:paraId="60302E6D" w14:textId="45D81A67" w:rsidTr="00C0286B">
        <w:tc>
          <w:tcPr>
            <w:tcW w:w="1188" w:type="dxa"/>
            <w:tcBorders>
              <w:top w:val="nil"/>
              <w:bottom w:val="single" w:sz="4" w:space="0" w:color="auto"/>
            </w:tcBorders>
          </w:tcPr>
          <w:p w14:paraId="1A417966" w14:textId="778F4E12" w:rsidR="00C0286B" w:rsidRDefault="00C0286B" w:rsidP="00C0286B">
            <w:pPr>
              <w:pStyle w:val="Compact"/>
            </w:pPr>
          </w:p>
        </w:tc>
        <w:tc>
          <w:tcPr>
            <w:tcW w:w="2340" w:type="dxa"/>
            <w:tcBorders>
              <w:top w:val="dashed" w:sz="4" w:space="0" w:color="auto"/>
              <w:bottom w:val="single" w:sz="4" w:space="0" w:color="auto"/>
            </w:tcBorders>
          </w:tcPr>
          <w:p w14:paraId="5CDAFB92" w14:textId="1FC570D5" w:rsidR="00C0286B" w:rsidRDefault="00C0286B" w:rsidP="00C0286B">
            <w:pPr>
              <w:pStyle w:val="Compact"/>
            </w:pPr>
            <w:proofErr w:type="spellStart"/>
            <w:r>
              <w:t>Cmd+enter</w:t>
            </w:r>
            <w:proofErr w:type="spellEnd"/>
          </w:p>
        </w:tc>
        <w:tc>
          <w:tcPr>
            <w:tcW w:w="2610" w:type="dxa"/>
            <w:tcBorders>
              <w:top w:val="dashed" w:sz="4" w:space="0" w:color="auto"/>
              <w:bottom w:val="single" w:sz="4" w:space="0" w:color="auto"/>
            </w:tcBorders>
          </w:tcPr>
          <w:p w14:paraId="57F1EEBF" w14:textId="5FA5D811" w:rsidR="00C0286B" w:rsidRDefault="00C0286B" w:rsidP="00C0286B">
            <w:pPr>
              <w:pStyle w:val="Compact"/>
            </w:pPr>
            <w:proofErr w:type="spellStart"/>
            <w:r>
              <w:t>Ctrl+enter</w:t>
            </w:r>
            <w:proofErr w:type="spellEnd"/>
          </w:p>
        </w:tc>
        <w:tc>
          <w:tcPr>
            <w:tcW w:w="3327" w:type="dxa"/>
            <w:tcBorders>
              <w:top w:val="dashed" w:sz="4" w:space="0" w:color="auto"/>
              <w:bottom w:val="single" w:sz="4" w:space="0" w:color="auto"/>
            </w:tcBorders>
          </w:tcPr>
          <w:p w14:paraId="77610600" w14:textId="6A9A8F92" w:rsidR="00C0286B" w:rsidRDefault="00C0286B" w:rsidP="00C0286B">
            <w:pPr>
              <w:pStyle w:val="Compact"/>
            </w:pPr>
            <w:r>
              <w:t>Page break</w:t>
            </w:r>
          </w:p>
        </w:tc>
      </w:tr>
    </w:tbl>
    <w:p w14:paraId="3371F253" w14:textId="4165E545" w:rsidR="00734FB3" w:rsidRDefault="00AA4699" w:rsidP="008654C4">
      <w:pPr>
        <w:pStyle w:val="Heading2"/>
      </w:pPr>
      <w:bookmarkStart w:id="75" w:name="practice-1"/>
      <w:bookmarkEnd w:id="72"/>
      <w:bookmarkEnd w:id="73"/>
      <w:r>
        <w:lastRenderedPageBreak/>
        <w:t>5.2 Practice</w:t>
      </w:r>
    </w:p>
    <w:p w14:paraId="653C19A9" w14:textId="77777777" w:rsidR="00734FB3" w:rsidRDefault="00000000">
      <w:pPr>
        <w:pStyle w:val="BodyText"/>
      </w:pPr>
      <w:r>
        <w:t>Tasks:</w:t>
      </w:r>
    </w:p>
    <w:p w14:paraId="4DB1629A" w14:textId="77777777" w:rsidR="00734FB3" w:rsidRDefault="00000000">
      <w:pPr>
        <w:pStyle w:val="Compact"/>
        <w:numPr>
          <w:ilvl w:val="0"/>
          <w:numId w:val="10"/>
        </w:numPr>
      </w:pPr>
      <w:r>
        <w:t xml:space="preserve">Place your cursor so that it is blinking at the end of the next sentence. Remove your hand from your mouse/trackpad and </w:t>
      </w:r>
      <w:r w:rsidRPr="005172CA">
        <w:rPr>
          <w:u w:val="single"/>
        </w:rPr>
        <w:t>use only your keyboard</w:t>
      </w:r>
      <w:r>
        <w:t>.</w:t>
      </w:r>
    </w:p>
    <w:p w14:paraId="2920919A" w14:textId="77777777" w:rsidR="00734FB3" w:rsidRDefault="00000000">
      <w:pPr>
        <w:pStyle w:val="Compact"/>
        <w:numPr>
          <w:ilvl w:val="1"/>
          <w:numId w:val="11"/>
        </w:numPr>
      </w:pPr>
      <w:r>
        <w:t>Highlight this sentence.</w:t>
      </w:r>
    </w:p>
    <w:p w14:paraId="617E8ABF" w14:textId="77777777" w:rsidR="00734FB3" w:rsidRDefault="00000000">
      <w:pPr>
        <w:pStyle w:val="Compact"/>
        <w:numPr>
          <w:ilvl w:val="1"/>
          <w:numId w:val="11"/>
        </w:numPr>
      </w:pPr>
      <w:r>
        <w:t>Highlight just the bolded le</w:t>
      </w:r>
      <w:r w:rsidRPr="000423E4">
        <w:rPr>
          <w:b/>
          <w:bCs/>
        </w:rPr>
        <w:t>tte</w:t>
      </w:r>
      <w:r>
        <w:t>rs in this line.</w:t>
      </w:r>
    </w:p>
    <w:p w14:paraId="4E9DBE5E" w14:textId="77777777" w:rsidR="00734FB3" w:rsidRDefault="00000000">
      <w:pPr>
        <w:pStyle w:val="Compact"/>
        <w:numPr>
          <w:ilvl w:val="1"/>
          <w:numId w:val="11"/>
        </w:numPr>
      </w:pPr>
      <w:r>
        <w:t>Highlight this sentence, cut it, and copy it back onto this line.</w:t>
      </w:r>
    </w:p>
    <w:p w14:paraId="149CF517" w14:textId="76D2D724" w:rsidR="00734FB3" w:rsidRDefault="00000000">
      <w:pPr>
        <w:pStyle w:val="Compact"/>
        <w:numPr>
          <w:ilvl w:val="0"/>
          <w:numId w:val="10"/>
        </w:numPr>
      </w:pPr>
      <w:r>
        <w:t xml:space="preserve">Practice the skills above until you can do them all in 15 seconds or less. Note that the same skills were part of the “mouse/trackpad skills” section and required substantially more time than with a keyboard. The </w:t>
      </w:r>
      <w:r w:rsidR="008654C4">
        <w:t>gif</w:t>
      </w:r>
      <w:r>
        <w:t xml:space="preserve"> below demonstrates these tasks in 9 seconds.</w:t>
      </w:r>
    </w:p>
    <w:p w14:paraId="5D6AE801" w14:textId="77777777" w:rsidR="008654C4" w:rsidRDefault="008654C4" w:rsidP="008654C4">
      <w:pPr>
        <w:pStyle w:val="Compact"/>
        <w:ind w:left="720"/>
      </w:pPr>
      <w:r>
        <w:rPr>
          <w:noProof/>
        </w:rPr>
        <w:drawing>
          <wp:inline distT="0" distB="0" distL="0" distR="0" wp14:anchorId="0E36F4FB" wp14:editId="04D2AFBE">
            <wp:extent cx="5029200" cy="1301359"/>
            <wp:effectExtent l="0" t="0" r="0" b="0"/>
            <wp:docPr id="1117003231" name="Picture 5" descr="A close-up of a key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03231" name="Picture 5" descr="A close-up of a keyboard&#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7004" cy="1305966"/>
                    </a:xfrm>
                    <a:prstGeom prst="rect">
                      <a:avLst/>
                    </a:prstGeom>
                    <a:noFill/>
                    <a:ln>
                      <a:noFill/>
                    </a:ln>
                  </pic:spPr>
                </pic:pic>
              </a:graphicData>
            </a:graphic>
          </wp:inline>
        </w:drawing>
      </w:r>
    </w:p>
    <w:p w14:paraId="342382D5" w14:textId="00732BFB" w:rsidR="00734FB3" w:rsidRDefault="00000000">
      <w:pPr>
        <w:pStyle w:val="Compact"/>
        <w:numPr>
          <w:ilvl w:val="0"/>
          <w:numId w:val="12"/>
        </w:numPr>
      </w:pPr>
      <w:r>
        <w:t>Place your cursor blinking at the end of the next sentence and remove your hand from your mouse/trackpad. Using only your keyboard:</w:t>
      </w:r>
    </w:p>
    <w:p w14:paraId="515EEF1C" w14:textId="77777777" w:rsidR="00734FB3" w:rsidRDefault="00000000">
      <w:pPr>
        <w:pStyle w:val="Compact"/>
        <w:numPr>
          <w:ilvl w:val="1"/>
          <w:numId w:val="13"/>
        </w:numPr>
      </w:pPr>
      <w:r>
        <w:t>Highlight this sentence and bold it.</w:t>
      </w:r>
    </w:p>
    <w:p w14:paraId="4207D4D2" w14:textId="77777777" w:rsidR="00734FB3" w:rsidRDefault="00000000">
      <w:pPr>
        <w:pStyle w:val="Compact"/>
        <w:numPr>
          <w:ilvl w:val="1"/>
          <w:numId w:val="13"/>
        </w:numPr>
      </w:pPr>
      <w:r>
        <w:t>Move your cursor to this line. Unbold the previous sentence with Cmd+z (Mac) or Ctrl+z (PC).</w:t>
      </w:r>
    </w:p>
    <w:p w14:paraId="417C595A" w14:textId="77777777" w:rsidR="00734FB3" w:rsidRDefault="00000000">
      <w:pPr>
        <w:pStyle w:val="Compact"/>
        <w:numPr>
          <w:ilvl w:val="1"/>
          <w:numId w:val="13"/>
        </w:numPr>
      </w:pPr>
      <w:r>
        <w:t>Move your cursor to the end of this task (Task 3c). Delete the gibberish. Ihaltieha ahineao.</w:t>
      </w:r>
    </w:p>
    <w:p w14:paraId="5A7C9C19" w14:textId="77777777" w:rsidR="00734FB3" w:rsidRDefault="00000000">
      <w:pPr>
        <w:pStyle w:val="Compact"/>
        <w:numPr>
          <w:ilvl w:val="1"/>
          <w:numId w:val="13"/>
        </w:numPr>
      </w:pPr>
      <w:r>
        <w:t>Put the gibberish back with Cmd+z (Mac) or Ctrl+z (PC).</w:t>
      </w:r>
    </w:p>
    <w:p w14:paraId="797D5314" w14:textId="77777777" w:rsidR="00734FB3" w:rsidRDefault="00000000">
      <w:pPr>
        <w:pStyle w:val="Compact"/>
        <w:numPr>
          <w:ilvl w:val="1"/>
          <w:numId w:val="13"/>
        </w:numPr>
      </w:pPr>
      <w:r>
        <w:t>Remove the gibberish again with Cmd+shift+z (Mac) or Ctrl+shift+z (PC).</w:t>
      </w:r>
    </w:p>
    <w:p w14:paraId="57E92AF6" w14:textId="5F02667D" w:rsidR="00734FB3" w:rsidRDefault="00000000">
      <w:pPr>
        <w:pStyle w:val="Compact"/>
        <w:numPr>
          <w:ilvl w:val="0"/>
          <w:numId w:val="12"/>
        </w:numPr>
      </w:pPr>
      <w:r>
        <w:t xml:space="preserve">Practice the skills above until you complete them all in 20 seconds or less. The </w:t>
      </w:r>
      <w:r w:rsidR="008654C4">
        <w:t>gif</w:t>
      </w:r>
      <w:r>
        <w:t xml:space="preserve"> below demonstrates these tasks in 16 seconds.</w:t>
      </w:r>
    </w:p>
    <w:p w14:paraId="27221395" w14:textId="6F5E757C" w:rsidR="00734FB3" w:rsidRDefault="008654C4">
      <w:pPr>
        <w:pStyle w:val="FirstParagraph"/>
      </w:pPr>
      <w:r>
        <w:rPr>
          <w:noProof/>
        </w:rPr>
        <w:drawing>
          <wp:inline distT="0" distB="0" distL="0" distR="0" wp14:anchorId="1CA46FD0" wp14:editId="6708C20F">
            <wp:extent cx="5943600" cy="2011045"/>
            <wp:effectExtent l="0" t="0" r="0" b="0"/>
            <wp:docPr id="899506305" name="Picture 6" descr="A computer keyboar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06305" name="Picture 6" descr="A computer keyboard with text&#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011045"/>
                    </a:xfrm>
                    <a:prstGeom prst="rect">
                      <a:avLst/>
                    </a:prstGeom>
                    <a:noFill/>
                    <a:ln>
                      <a:noFill/>
                    </a:ln>
                  </pic:spPr>
                </pic:pic>
              </a:graphicData>
            </a:graphic>
          </wp:inline>
        </w:drawing>
      </w:r>
    </w:p>
    <w:p w14:paraId="40B18E5B" w14:textId="5DDCB107" w:rsidR="00734FB3" w:rsidRDefault="00734FB3">
      <w:pPr>
        <w:pStyle w:val="BodyText"/>
      </w:pPr>
      <w:bookmarkStart w:id="76" w:name="_3._Environment_Setup"/>
      <w:bookmarkStart w:id="77" w:name="file-management-1"/>
      <w:bookmarkStart w:id="78" w:name="practice-3"/>
      <w:bookmarkEnd w:id="69"/>
      <w:bookmarkEnd w:id="75"/>
      <w:bookmarkEnd w:id="76"/>
      <w:bookmarkEnd w:id="77"/>
      <w:bookmarkEnd w:id="78"/>
    </w:p>
    <w:sectPr w:rsidR="00734FB3">
      <w:headerReference w:type="default" r:id="rId5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DA1FD6" w14:textId="77777777" w:rsidR="00434D31" w:rsidRDefault="00434D31">
      <w:pPr>
        <w:spacing w:after="0"/>
      </w:pPr>
      <w:r>
        <w:separator/>
      </w:r>
    </w:p>
  </w:endnote>
  <w:endnote w:type="continuationSeparator" w:id="0">
    <w:p w14:paraId="5E287F8D" w14:textId="77777777" w:rsidR="00434D31" w:rsidRDefault="00434D3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A4DBAC" w14:textId="77777777" w:rsidR="00434D31" w:rsidRDefault="00434D31">
      <w:r>
        <w:separator/>
      </w:r>
    </w:p>
  </w:footnote>
  <w:footnote w:type="continuationSeparator" w:id="0">
    <w:p w14:paraId="7EC4FC99" w14:textId="77777777" w:rsidR="00434D31" w:rsidRDefault="00434D3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1DA442" w14:textId="77777777" w:rsidR="006F1314" w:rsidRDefault="006F1314" w:rsidP="006F1314">
    <w:pPr>
      <w:pStyle w:val="Header"/>
    </w:pPr>
    <w:r>
      <w:tab/>
      <w:t>Swarthmore’s Social Sciences Quantitative Laboratory</w:t>
    </w:r>
    <w:r>
      <w:tab/>
    </w:r>
    <w:r>
      <w:tab/>
    </w:r>
  </w:p>
  <w:p w14:paraId="5A6917C1" w14:textId="77777777" w:rsidR="006F1314" w:rsidRDefault="006F13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8932ABA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680ABDB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BF36ED6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3"/>
    <w:multiLevelType w:val="multilevel"/>
    <w:tmpl w:val="DD3A9AD6"/>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4" w15:restartNumberingAfterBreak="0">
    <w:nsid w:val="00A99711"/>
    <w:multiLevelType w:val="multilevel"/>
    <w:tmpl w:val="45B0EB0E"/>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5" w15:restartNumberingAfterBreak="0">
    <w:nsid w:val="05315E96"/>
    <w:multiLevelType w:val="hybridMultilevel"/>
    <w:tmpl w:val="15C80B72"/>
    <w:lvl w:ilvl="0" w:tplc="AAD67C40">
      <w:start w:val="5"/>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21562854">
    <w:abstractNumId w:val="0"/>
  </w:num>
  <w:num w:numId="2" w16cid:durableId="113181592">
    <w:abstractNumId w:val="1"/>
  </w:num>
  <w:num w:numId="3" w16cid:durableId="288509673">
    <w:abstractNumId w:val="1"/>
  </w:num>
  <w:num w:numId="4" w16cid:durableId="1167667822">
    <w:abstractNumId w:val="1"/>
  </w:num>
  <w:num w:numId="5" w16cid:durableId="872688362">
    <w:abstractNumId w:val="1"/>
  </w:num>
  <w:num w:numId="6" w16cid:durableId="613486004">
    <w:abstractNumId w:val="1"/>
  </w:num>
  <w:num w:numId="7" w16cid:durableId="1416052386">
    <w:abstractNumId w:val="1"/>
  </w:num>
  <w:num w:numId="8" w16cid:durableId="8095136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53919539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3815633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67076228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47382604">
    <w:abstractNumId w:val="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 w16cid:durableId="84583003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043133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498277633">
    <w:abstractNumId w:val="1"/>
  </w:num>
  <w:num w:numId="16" w16cid:durableId="310014893">
    <w:abstractNumId w:val="1"/>
  </w:num>
  <w:num w:numId="17" w16cid:durableId="1363870387">
    <w:abstractNumId w:val="1"/>
  </w:num>
  <w:num w:numId="18" w16cid:durableId="416635898">
    <w:abstractNumId w:val="1"/>
  </w:num>
  <w:num w:numId="19" w16cid:durableId="399327416">
    <w:abstractNumId w:val="1"/>
  </w:num>
  <w:num w:numId="20" w16cid:durableId="3477612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49702940">
    <w:abstractNumId w:val="1"/>
  </w:num>
  <w:num w:numId="22" w16cid:durableId="573395733">
    <w:abstractNumId w:val="1"/>
  </w:num>
  <w:num w:numId="23" w16cid:durableId="1880900364">
    <w:abstractNumId w:val="1"/>
  </w:num>
  <w:num w:numId="24" w16cid:durableId="16515231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637953200">
    <w:abstractNumId w:val="1"/>
  </w:num>
  <w:num w:numId="26" w16cid:durableId="17599041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6991608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3595304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3231954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84080867">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ricella Foster-molina">
    <w15:presenceInfo w15:providerId="AD" w15:userId="S::mfosterm@ur.rochester.edu::4161dd9a-2677-4071-beea-1212b692ea1e"/>
  </w15:person>
  <w15:person w15:author="Gardella, Joseph">
    <w15:presenceInfo w15:providerId="AD" w15:userId="S::jgardell@umich.edu::23e7009b-7f2e-47c7-b05d-7d5acaf1d0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34FB3"/>
    <w:rsid w:val="00011A17"/>
    <w:rsid w:val="00017AE3"/>
    <w:rsid w:val="000423E4"/>
    <w:rsid w:val="00046E7A"/>
    <w:rsid w:val="00097E4C"/>
    <w:rsid w:val="000B0358"/>
    <w:rsid w:val="000D0290"/>
    <w:rsid w:val="000D5BDE"/>
    <w:rsid w:val="001258D0"/>
    <w:rsid w:val="001B4B63"/>
    <w:rsid w:val="001C170C"/>
    <w:rsid w:val="001D319C"/>
    <w:rsid w:val="001E70AF"/>
    <w:rsid w:val="00235575"/>
    <w:rsid w:val="002675F0"/>
    <w:rsid w:val="00276B0D"/>
    <w:rsid w:val="0028068B"/>
    <w:rsid w:val="00296DE2"/>
    <w:rsid w:val="002B57AD"/>
    <w:rsid w:val="002C745A"/>
    <w:rsid w:val="002D5D3C"/>
    <w:rsid w:val="002F06AF"/>
    <w:rsid w:val="003229B3"/>
    <w:rsid w:val="00343680"/>
    <w:rsid w:val="00355FF0"/>
    <w:rsid w:val="003A1522"/>
    <w:rsid w:val="003A7F6C"/>
    <w:rsid w:val="003C4A0D"/>
    <w:rsid w:val="003D65B7"/>
    <w:rsid w:val="003E41F7"/>
    <w:rsid w:val="0041482B"/>
    <w:rsid w:val="00434D31"/>
    <w:rsid w:val="00501E21"/>
    <w:rsid w:val="005076E1"/>
    <w:rsid w:val="005172CA"/>
    <w:rsid w:val="00517622"/>
    <w:rsid w:val="00555DE3"/>
    <w:rsid w:val="0056051A"/>
    <w:rsid w:val="005707F4"/>
    <w:rsid w:val="005B7078"/>
    <w:rsid w:val="005D3DB5"/>
    <w:rsid w:val="00644966"/>
    <w:rsid w:val="00645BE3"/>
    <w:rsid w:val="00697454"/>
    <w:rsid w:val="006F1314"/>
    <w:rsid w:val="006F2D30"/>
    <w:rsid w:val="007076BB"/>
    <w:rsid w:val="00734FB3"/>
    <w:rsid w:val="0075573E"/>
    <w:rsid w:val="0076528E"/>
    <w:rsid w:val="007A733A"/>
    <w:rsid w:val="007B3C0C"/>
    <w:rsid w:val="007C2F0B"/>
    <w:rsid w:val="00812558"/>
    <w:rsid w:val="00832FE7"/>
    <w:rsid w:val="00851EC8"/>
    <w:rsid w:val="00860426"/>
    <w:rsid w:val="008654C4"/>
    <w:rsid w:val="008724A3"/>
    <w:rsid w:val="00900C95"/>
    <w:rsid w:val="009751CC"/>
    <w:rsid w:val="009777A4"/>
    <w:rsid w:val="009C7804"/>
    <w:rsid w:val="009D1CB9"/>
    <w:rsid w:val="00A17F16"/>
    <w:rsid w:val="00A500EF"/>
    <w:rsid w:val="00A67895"/>
    <w:rsid w:val="00A736BD"/>
    <w:rsid w:val="00A77486"/>
    <w:rsid w:val="00AA0F68"/>
    <w:rsid w:val="00AA4699"/>
    <w:rsid w:val="00AD3A40"/>
    <w:rsid w:val="00AF1026"/>
    <w:rsid w:val="00B84B26"/>
    <w:rsid w:val="00BB6EB4"/>
    <w:rsid w:val="00BC0402"/>
    <w:rsid w:val="00BC7064"/>
    <w:rsid w:val="00BE1552"/>
    <w:rsid w:val="00BE2396"/>
    <w:rsid w:val="00BF27BE"/>
    <w:rsid w:val="00C0286B"/>
    <w:rsid w:val="00C221B1"/>
    <w:rsid w:val="00C27CD7"/>
    <w:rsid w:val="00C55EBA"/>
    <w:rsid w:val="00C834D0"/>
    <w:rsid w:val="00CC292A"/>
    <w:rsid w:val="00CF073C"/>
    <w:rsid w:val="00D01529"/>
    <w:rsid w:val="00D74322"/>
    <w:rsid w:val="00DA4D3B"/>
    <w:rsid w:val="00DC0DD6"/>
    <w:rsid w:val="00DF0A27"/>
    <w:rsid w:val="00E24694"/>
    <w:rsid w:val="00E76161"/>
    <w:rsid w:val="00E803EB"/>
    <w:rsid w:val="00E948AC"/>
    <w:rsid w:val="00EA37E2"/>
    <w:rsid w:val="00EC610B"/>
    <w:rsid w:val="00F5158A"/>
    <w:rsid w:val="00F75753"/>
    <w:rsid w:val="00F82946"/>
    <w:rsid w:val="00F836FE"/>
    <w:rsid w:val="00FA0507"/>
    <w:rsid w:val="00FA0B26"/>
    <w:rsid w:val="00FB1CD4"/>
    <w:rsid w:val="00FB2FCE"/>
    <w:rsid w:val="00FB7C83"/>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11FF55"/>
  <w15:docId w15:val="{A4B4E046-CF7A-4355-80C6-BD8B167DAE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Hyperlink" w:uiPriority="99"/>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8654C4"/>
    <w:pPr>
      <w:keepNext/>
      <w:keepLines/>
      <w:spacing w:before="480" w:after="0"/>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8654C4"/>
    <w:pPr>
      <w:keepNext/>
      <w:keepLines/>
      <w:spacing w:before="200" w:after="0"/>
      <w:outlineLvl w:val="1"/>
    </w:pPr>
    <w:rPr>
      <w:rFonts w:asciiTheme="majorHAnsi" w:eastAsiaTheme="majorEastAsia" w:hAnsiTheme="majorHAnsi" w:cstheme="majorBidi"/>
      <w:b/>
      <w:bCs/>
      <w:sz w:val="28"/>
      <w:szCs w:val="28"/>
    </w:rPr>
  </w:style>
  <w:style w:type="paragraph" w:styleId="Heading3">
    <w:name w:val="heading 3"/>
    <w:basedOn w:val="Normal"/>
    <w:next w:val="BodyText"/>
    <w:uiPriority w:val="9"/>
    <w:unhideWhenUsed/>
    <w:qFormat/>
    <w:rsid w:val="008654C4"/>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BodyText"/>
    <w:uiPriority w:val="9"/>
    <w:unhideWhenUsed/>
    <w:qFormat/>
    <w:rsid w:val="008654C4"/>
    <w:pPr>
      <w:keepNext/>
      <w:keepLines/>
      <w:spacing w:before="200" w:after="0"/>
      <w:outlineLvl w:val="3"/>
    </w:pPr>
    <w:rPr>
      <w:rFonts w:asciiTheme="majorHAnsi" w:eastAsiaTheme="majorEastAsia" w:hAnsiTheme="majorHAnsi" w:cstheme="majorBidi"/>
      <w:bCs/>
      <w:i/>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TOC1">
    <w:name w:val="toc 1"/>
    <w:basedOn w:val="Normal"/>
    <w:next w:val="Normal"/>
    <w:autoRedefine/>
    <w:uiPriority w:val="39"/>
    <w:rsid w:val="005076E1"/>
    <w:pPr>
      <w:spacing w:after="100"/>
    </w:pPr>
  </w:style>
  <w:style w:type="paragraph" w:styleId="TOC2">
    <w:name w:val="toc 2"/>
    <w:basedOn w:val="Normal"/>
    <w:next w:val="Normal"/>
    <w:autoRedefine/>
    <w:uiPriority w:val="39"/>
    <w:rsid w:val="005076E1"/>
    <w:pPr>
      <w:spacing w:after="100"/>
      <w:ind w:left="240"/>
    </w:pPr>
  </w:style>
  <w:style w:type="paragraph" w:styleId="TOC3">
    <w:name w:val="toc 3"/>
    <w:basedOn w:val="Normal"/>
    <w:next w:val="Normal"/>
    <w:autoRedefine/>
    <w:uiPriority w:val="39"/>
    <w:rsid w:val="005076E1"/>
    <w:pPr>
      <w:spacing w:after="100"/>
      <w:ind w:left="480"/>
    </w:pPr>
  </w:style>
  <w:style w:type="character" w:styleId="UnresolvedMention">
    <w:name w:val="Unresolved Mention"/>
    <w:basedOn w:val="DefaultParagraphFont"/>
    <w:uiPriority w:val="99"/>
    <w:semiHidden/>
    <w:unhideWhenUsed/>
    <w:rsid w:val="005076E1"/>
    <w:rPr>
      <w:color w:val="605E5C"/>
      <w:shd w:val="clear" w:color="auto" w:fill="E1DFDD"/>
    </w:rPr>
  </w:style>
  <w:style w:type="character" w:styleId="FollowedHyperlink">
    <w:name w:val="FollowedHyperlink"/>
    <w:basedOn w:val="DefaultParagraphFont"/>
    <w:rsid w:val="008654C4"/>
    <w:rPr>
      <w:color w:val="800080" w:themeColor="followedHyperlink"/>
      <w:u w:val="single"/>
    </w:rPr>
  </w:style>
  <w:style w:type="paragraph" w:styleId="Revision">
    <w:name w:val="Revision"/>
    <w:hidden/>
    <w:rsid w:val="00AA0F68"/>
    <w:pPr>
      <w:spacing w:after="0"/>
    </w:pPr>
  </w:style>
  <w:style w:type="character" w:styleId="CommentReference">
    <w:name w:val="annotation reference"/>
    <w:basedOn w:val="DefaultParagraphFont"/>
    <w:rsid w:val="00AA0F68"/>
    <w:rPr>
      <w:sz w:val="16"/>
      <w:szCs w:val="16"/>
    </w:rPr>
  </w:style>
  <w:style w:type="paragraph" w:styleId="CommentText">
    <w:name w:val="annotation text"/>
    <w:basedOn w:val="Normal"/>
    <w:link w:val="CommentTextChar"/>
    <w:rsid w:val="00AA0F68"/>
    <w:rPr>
      <w:sz w:val="20"/>
      <w:szCs w:val="20"/>
    </w:rPr>
  </w:style>
  <w:style w:type="character" w:customStyle="1" w:styleId="CommentTextChar">
    <w:name w:val="Comment Text Char"/>
    <w:basedOn w:val="DefaultParagraphFont"/>
    <w:link w:val="CommentText"/>
    <w:rsid w:val="00AA0F68"/>
    <w:rPr>
      <w:sz w:val="20"/>
      <w:szCs w:val="20"/>
    </w:rPr>
  </w:style>
  <w:style w:type="paragraph" w:styleId="CommentSubject">
    <w:name w:val="annotation subject"/>
    <w:basedOn w:val="CommentText"/>
    <w:next w:val="CommentText"/>
    <w:link w:val="CommentSubjectChar"/>
    <w:rsid w:val="00AA0F68"/>
    <w:rPr>
      <w:b/>
      <w:bCs/>
    </w:rPr>
  </w:style>
  <w:style w:type="character" w:customStyle="1" w:styleId="CommentSubjectChar">
    <w:name w:val="Comment Subject Char"/>
    <w:basedOn w:val="CommentTextChar"/>
    <w:link w:val="CommentSubject"/>
    <w:rsid w:val="00AA0F68"/>
    <w:rPr>
      <w:b/>
      <w:bCs/>
      <w:sz w:val="20"/>
      <w:szCs w:val="20"/>
    </w:rPr>
  </w:style>
  <w:style w:type="paragraph" w:styleId="Header">
    <w:name w:val="header"/>
    <w:basedOn w:val="Normal"/>
    <w:link w:val="HeaderChar"/>
    <w:rsid w:val="00C0286B"/>
    <w:pPr>
      <w:tabs>
        <w:tab w:val="center" w:pos="4680"/>
        <w:tab w:val="right" w:pos="9360"/>
      </w:tabs>
      <w:spacing w:after="0"/>
    </w:pPr>
  </w:style>
  <w:style w:type="character" w:customStyle="1" w:styleId="HeaderChar">
    <w:name w:val="Header Char"/>
    <w:basedOn w:val="DefaultParagraphFont"/>
    <w:link w:val="Header"/>
    <w:rsid w:val="00C0286B"/>
  </w:style>
  <w:style w:type="paragraph" w:styleId="Footer">
    <w:name w:val="footer"/>
    <w:basedOn w:val="Normal"/>
    <w:link w:val="FooterChar"/>
    <w:rsid w:val="00C0286B"/>
    <w:pPr>
      <w:tabs>
        <w:tab w:val="center" w:pos="4680"/>
        <w:tab w:val="right" w:pos="9360"/>
      </w:tabs>
      <w:spacing w:after="0"/>
    </w:pPr>
  </w:style>
  <w:style w:type="character" w:customStyle="1" w:styleId="FooterChar">
    <w:name w:val="Footer Char"/>
    <w:basedOn w:val="DefaultParagraphFont"/>
    <w:link w:val="Footer"/>
    <w:rsid w:val="00C0286B"/>
  </w:style>
  <w:style w:type="paragraph" w:styleId="ListParagraph">
    <w:name w:val="List Paragraph"/>
    <w:basedOn w:val="Normal"/>
    <w:rsid w:val="001C170C"/>
    <w:pPr>
      <w:ind w:left="720"/>
      <w:contextualSpacing/>
    </w:pPr>
  </w:style>
  <w:style w:type="paragraph" w:styleId="NormalWeb">
    <w:name w:val="Normal (Web)"/>
    <w:basedOn w:val="Normal"/>
    <w:uiPriority w:val="99"/>
    <w:unhideWhenUsed/>
    <w:rsid w:val="003C4A0D"/>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312203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wat-ssql.github.io/computer-skills-tutorials/" TargetMode="External"/><Relationship Id="rId18" Type="http://schemas.openxmlformats.org/officeDocument/2006/relationships/hyperlink" Target="https://swat-ssql.github.io/computer-skills-assessment/" TargetMode="External"/><Relationship Id="rId26" Type="http://schemas.openxmlformats.org/officeDocument/2006/relationships/hyperlink" Target="https://swat-ssql.github.io/organization-within-document" TargetMode="External"/><Relationship Id="rId39" Type="http://schemas.openxmlformats.org/officeDocument/2006/relationships/image" Target="media/image15.png"/><Relationship Id="rId21" Type="http://schemas.openxmlformats.org/officeDocument/2006/relationships/image" Target="media/image2.png"/><Relationship Id="rId34" Type="http://schemas.openxmlformats.org/officeDocument/2006/relationships/hyperlink" Target="https://letmegooglethat.com/?q=computer+file+structure+principles" TargetMode="External"/><Relationship Id="rId42" Type="http://schemas.openxmlformats.org/officeDocument/2006/relationships/image" Target="media/image16.png"/><Relationship Id="rId47" Type="http://schemas.openxmlformats.org/officeDocument/2006/relationships/image" Target="media/image20.gif"/><Relationship Id="rId50" Type="http://schemas.openxmlformats.org/officeDocument/2006/relationships/image" Target="media/image21.gif"/><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swat-ssql.github.io/computer-skills-tutorials/environment_setup.html" TargetMode="External"/><Relationship Id="rId17" Type="http://schemas.openxmlformats.org/officeDocument/2006/relationships/hyperlink" Target="https://letmegooglethat.com/?q=navigation+pane" TargetMode="External"/><Relationship Id="rId25" Type="http://schemas.openxmlformats.org/officeDocument/2006/relationships/image" Target="media/image6.png"/><Relationship Id="rId33" Type="http://schemas.openxmlformats.org/officeDocument/2006/relationships/hyperlink" Target="https://www.google.com/search?q=synced+Google+Drive+or+dropbox" TargetMode="External"/><Relationship Id="rId38" Type="http://schemas.openxmlformats.org/officeDocument/2006/relationships/image" Target="media/image14.png"/><Relationship Id="rId46" Type="http://schemas.openxmlformats.org/officeDocument/2006/relationships/image" Target="media/image19.gif"/><Relationship Id="rId2" Type="http://schemas.openxmlformats.org/officeDocument/2006/relationships/numbering" Target="numbering.xml"/><Relationship Id="rId16" Type="http://schemas.openxmlformats.org/officeDocument/2006/relationships/hyperlink" Target="https://letmegooglethat.com/?q=file+management" TargetMode="External"/><Relationship Id="rId20" Type="http://schemas.openxmlformats.org/officeDocument/2006/relationships/image" Target="media/image1.png"/><Relationship Id="rId29" Type="http://schemas.openxmlformats.org/officeDocument/2006/relationships/image" Target="media/image8.png"/><Relationship Id="rId41" Type="http://schemas.openxmlformats.org/officeDocument/2006/relationships/hyperlink" Target="https://letmegooglethat.com/?q=Browse+file+structure+from+save+word" TargetMode="External"/><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wat-ssql.github.io/computer-skills-tutorials/doc_nav.html" TargetMode="External"/><Relationship Id="rId24" Type="http://schemas.openxmlformats.org/officeDocument/2006/relationships/image" Target="media/image5.png"/><Relationship Id="rId32" Type="http://schemas.openxmlformats.org/officeDocument/2006/relationships/image" Target="media/image11.png"/><Relationship Id="rId37" Type="http://schemas.openxmlformats.org/officeDocument/2006/relationships/image" Target="media/image13.png"/><Relationship Id="rId40" Type="http://schemas.openxmlformats.org/officeDocument/2006/relationships/hyperlink" Target="https://letmegooglethat.com/?q=customize+the+save+experience+in+office" TargetMode="External"/><Relationship Id="rId45" Type="http://schemas.openxmlformats.org/officeDocument/2006/relationships/oleObject" Target="embeddings/oleObject1.bin"/><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letmegooglethat.com/?q=computer+shortcuts" TargetMode="External"/><Relationship Id="rId23" Type="http://schemas.openxmlformats.org/officeDocument/2006/relationships/image" Target="media/image4.png"/><Relationship Id="rId28" Type="http://schemas.openxmlformats.org/officeDocument/2006/relationships/hyperlink" Target="https://www.google.com/search?q=mac+apply+styles+shortcut+word" TargetMode="External"/><Relationship Id="rId36" Type="http://schemas.openxmlformats.org/officeDocument/2006/relationships/image" Target="media/image12.png"/><Relationship Id="rId49" Type="http://schemas.openxmlformats.org/officeDocument/2006/relationships/hyperlink" Target="https://swat-ssql.github.io/computer-skills-tutorials/doc_nav.html" TargetMode="External"/><Relationship Id="rId10" Type="http://schemas.openxmlformats.org/officeDocument/2006/relationships/hyperlink" Target="https://swat-ssql.github.io/computer-skills-tutorials/file_management.html" TargetMode="External"/><Relationship Id="rId19" Type="http://schemas.openxmlformats.org/officeDocument/2006/relationships/hyperlink" Target="https://github.com/swat-ssql/computer-skills-assessment-docx/raw/refs/heads/main/Computer-Skills-Assessment.docx" TargetMode="External"/><Relationship Id="rId31" Type="http://schemas.openxmlformats.org/officeDocument/2006/relationships/image" Target="media/image10.gif"/><Relationship Id="rId44" Type="http://schemas.openxmlformats.org/officeDocument/2006/relationships/image" Target="media/image18.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swat-ssql.github.io/computer-skills-tutorials/keyboard.html" TargetMode="External"/><Relationship Id="rId14" Type="http://schemas.openxmlformats.org/officeDocument/2006/relationships/hyperlink" Target="https://swat-ssql.github.io/computer-skills-assessment/" TargetMode="External"/><Relationship Id="rId22" Type="http://schemas.openxmlformats.org/officeDocument/2006/relationships/image" Target="media/image3.png"/><Relationship Id="rId27" Type="http://schemas.openxmlformats.org/officeDocument/2006/relationships/image" Target="media/image7.gif"/><Relationship Id="rId30" Type="http://schemas.openxmlformats.org/officeDocument/2006/relationships/image" Target="media/image9.png"/><Relationship Id="rId35" Type="http://schemas.openxmlformats.org/officeDocument/2006/relationships/hyperlink" Target="https://github.com/swat-ssql/sample-folder-structure/raw/refs/heads/main/sample%20folder%20structure.zip" TargetMode="External"/><Relationship Id="rId43" Type="http://schemas.openxmlformats.org/officeDocument/2006/relationships/image" Target="media/image17.png"/><Relationship Id="rId48" Type="http://schemas.openxmlformats.org/officeDocument/2006/relationships/hyperlink" Target="https://swat-ssql.github.io/computer-skills-tutorials/file_management.html" TargetMode="External"/><Relationship Id="rId8" Type="http://schemas.openxmlformats.org/officeDocument/2006/relationships/hyperlink" Target="https://swat-ssql.github.io/computer-skills-tutorials/mouse_trackpad.html" TargetMode="External"/><Relationship Id="rId51" Type="http://schemas.openxmlformats.org/officeDocument/2006/relationships/image" Target="media/image22.gi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0223AD-927A-47C1-A4DA-1EE3DBCB9F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1508</TotalTime>
  <Pages>24</Pages>
  <Words>5079</Words>
  <Characters>28952</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Computer Skills Tutorials</vt:lpstr>
    </vt:vector>
  </TitlesOfParts>
  <Company/>
  <LinksUpToDate>false</LinksUpToDate>
  <CharactersWithSpaces>33964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Skills Tutorials</dc:title>
  <dc:creator>Ella Foster-Molina</dc:creator>
  <cp:keywords/>
  <cp:lastModifiedBy>Maricella Foster-Molina</cp:lastModifiedBy>
  <cp:revision>16</cp:revision>
  <dcterms:created xsi:type="dcterms:W3CDTF">2025-07-21T18:16:00Z</dcterms:created>
  <dcterms:modified xsi:type="dcterms:W3CDTF">2025-07-30T00:17:00Z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date">
    <vt:lpwstr>2025-06-21</vt:lpwstr>
  </property>
  <property fmtid="{D5CDD505-2E9C-101B-9397-08002B2CF9AE}" pid="8" name="editor">
    <vt:lpwstr>source</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2</vt:lpwstr>
  </property>
  <property fmtid="{D5CDD505-2E9C-101B-9397-08002B2CF9AE}" pid="14" name="template-partials">
    <vt:lpwstr/>
  </property>
  <property fmtid="{D5CDD505-2E9C-101B-9397-08002B2CF9AE}" pid="15" name="toc-title">
    <vt:lpwstr>Table of contents</vt:lpwstr>
  </property>
</Properties>
</file>